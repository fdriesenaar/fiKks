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D8B04E" w14:textId="77777777" w:rsidR="0012147D" w:rsidRDefault="0012147D" w:rsidP="00DD1753">
      <w:pPr>
        <w:pStyle w:val="Title"/>
        <w:spacing w:line="276" w:lineRule="auto"/>
        <w:rPr>
          <w:color w:val="2F5496"/>
          <w:sz w:val="48"/>
        </w:rPr>
      </w:pPr>
    </w:p>
    <w:p w14:paraId="38F0832B" w14:textId="77777777" w:rsidR="0012147D" w:rsidRDefault="0012147D" w:rsidP="00DD1753">
      <w:pPr>
        <w:pStyle w:val="Title"/>
        <w:spacing w:line="276" w:lineRule="auto"/>
        <w:rPr>
          <w:color w:val="2F5496"/>
          <w:sz w:val="48"/>
        </w:rPr>
      </w:pPr>
    </w:p>
    <w:p w14:paraId="7DE4D27F" w14:textId="49CB611E" w:rsidR="00B10903" w:rsidRPr="00FC47AB" w:rsidRDefault="00D36614" w:rsidP="00DD1753">
      <w:pPr>
        <w:pStyle w:val="Title"/>
        <w:spacing w:line="276" w:lineRule="auto"/>
        <w:rPr>
          <w:color w:val="2F5496"/>
          <w:sz w:val="48"/>
        </w:rPr>
      </w:pPr>
      <w:del w:id="0" w:author="Freek Driesenaar" w:date="2018-05-04T11:02:00Z">
        <w:r w:rsidRPr="00FC47AB" w:rsidDel="00487612">
          <w:rPr>
            <w:color w:val="2F5496"/>
            <w:sz w:val="48"/>
          </w:rPr>
          <w:delText>FiKks</w:delText>
        </w:r>
      </w:del>
      <w:ins w:id="1" w:author="Freek Driesenaar" w:date="2018-05-04T11:04:00Z">
        <w:r w:rsidR="006A6727">
          <w:rPr>
            <w:color w:val="2F5496"/>
            <w:sz w:val="48"/>
          </w:rPr>
          <w:t>fiKks</w:t>
        </w:r>
      </w:ins>
      <w:r w:rsidRPr="00FC47AB">
        <w:rPr>
          <w:color w:val="2F5496"/>
          <w:sz w:val="48"/>
        </w:rPr>
        <w:t>,</w:t>
      </w:r>
      <w:r w:rsidR="00A10175" w:rsidRPr="00FC47AB">
        <w:rPr>
          <w:color w:val="2F5496"/>
          <w:sz w:val="48"/>
        </w:rPr>
        <w:t xml:space="preserve"> digitale infrastructuur voor laagdrempelige hulp bij geldproblemen</w:t>
      </w:r>
    </w:p>
    <w:p w14:paraId="4E6C5616" w14:textId="77777777" w:rsidR="00B10903" w:rsidRDefault="00B10903" w:rsidP="00DD1753">
      <w:pPr>
        <w:pStyle w:val="Subtitle"/>
        <w:spacing w:line="276" w:lineRule="auto"/>
        <w:rPr>
          <w:sz w:val="36"/>
        </w:rPr>
      </w:pPr>
      <w:r>
        <w:rPr>
          <w:sz w:val="36"/>
        </w:rPr>
        <w:t>Integratie architectuur</w:t>
      </w:r>
      <w:r w:rsidRPr="007210A4">
        <w:rPr>
          <w:sz w:val="36"/>
        </w:rPr>
        <w:t xml:space="preserve"> overzicht</w:t>
      </w:r>
    </w:p>
    <w:p w14:paraId="2D2F5EE3" w14:textId="77777777" w:rsidR="001A6EA3" w:rsidRDefault="001A6EA3" w:rsidP="00DD1753">
      <w:pPr>
        <w:spacing w:line="276" w:lineRule="auto"/>
      </w:pPr>
    </w:p>
    <w:p w14:paraId="0D57FC97" w14:textId="17697D0C" w:rsidR="0012147D" w:rsidDel="00B35DF8" w:rsidRDefault="0012147D" w:rsidP="00DD1753">
      <w:pPr>
        <w:spacing w:line="276" w:lineRule="auto"/>
        <w:rPr>
          <w:del w:id="2" w:author="Freek Driesenaar" w:date="2018-05-07T11:04:00Z"/>
        </w:rPr>
      </w:pPr>
    </w:p>
    <w:p w14:paraId="0381E355" w14:textId="77777777" w:rsidR="0012147D" w:rsidRDefault="0012147D" w:rsidP="00DD1753">
      <w:pPr>
        <w:spacing w:line="276" w:lineRule="auto"/>
      </w:pPr>
    </w:p>
    <w:p w14:paraId="28FAE961" w14:textId="77777777" w:rsidR="00447277" w:rsidRDefault="00447277" w:rsidP="00DD1753">
      <w:pPr>
        <w:spacing w:line="276" w:lineRule="auto"/>
      </w:pPr>
    </w:p>
    <w:p w14:paraId="3CD7FC3D" w14:textId="77777777" w:rsidR="00447277" w:rsidRDefault="00447277" w:rsidP="00DD1753">
      <w:pPr>
        <w:spacing w:line="276" w:lineRule="auto"/>
      </w:pPr>
    </w:p>
    <w:p w14:paraId="44F48D5F" w14:textId="77777777" w:rsidR="00F40678" w:rsidRDefault="00F40678" w:rsidP="00DD1753">
      <w:pPr>
        <w:spacing w:line="276" w:lineRule="auto"/>
      </w:pPr>
    </w:p>
    <w:p w14:paraId="74E04DD9" w14:textId="77777777" w:rsidR="00F416B6" w:rsidRDefault="00F416B6" w:rsidP="00DD1753">
      <w:pPr>
        <w:spacing w:line="276" w:lineRule="auto"/>
      </w:pPr>
    </w:p>
    <w:p w14:paraId="5C1783F4" w14:textId="77777777" w:rsidR="00F416B6" w:rsidRPr="00B35DF8" w:rsidRDefault="00F416B6" w:rsidP="00DD1753">
      <w:pPr>
        <w:spacing w:line="276" w:lineRule="auto"/>
        <w:rPr>
          <w:sz w:val="38"/>
          <w:szCs w:val="38"/>
          <w:rPrChange w:id="3" w:author="Freek Driesenaar" w:date="2018-05-07T11:04:00Z">
            <w:rPr>
              <w:sz w:val="40"/>
              <w:szCs w:val="40"/>
            </w:rPr>
          </w:rPrChange>
        </w:rPr>
      </w:pPr>
      <w:r w:rsidRPr="00B35DF8">
        <w:rPr>
          <w:sz w:val="38"/>
          <w:szCs w:val="38"/>
          <w:rPrChange w:id="4" w:author="Freek Driesenaar" w:date="2018-05-07T11:04:00Z">
            <w:rPr>
              <w:sz w:val="40"/>
              <w:szCs w:val="40"/>
            </w:rPr>
          </w:rPrChange>
        </w:rPr>
        <w:t>Stichting Helden van de Wil</w:t>
      </w:r>
      <w:r w:rsidR="00131A25" w:rsidRPr="00B35DF8">
        <w:rPr>
          <w:sz w:val="38"/>
          <w:szCs w:val="38"/>
          <w:rPrChange w:id="5" w:author="Freek Driesenaar" w:date="2018-05-07T11:04:00Z">
            <w:rPr>
              <w:sz w:val="40"/>
              <w:szCs w:val="40"/>
            </w:rPr>
          </w:rPrChange>
        </w:rPr>
        <w:t xml:space="preserve"> i.s.m. stichting Qiy Foundation</w:t>
      </w:r>
    </w:p>
    <w:p w14:paraId="0D2E06E1" w14:textId="77777777" w:rsidR="00F416B6" w:rsidRDefault="00F416B6" w:rsidP="00DD1753">
      <w:pPr>
        <w:spacing w:line="276" w:lineRule="auto"/>
      </w:pPr>
    </w:p>
    <w:p w14:paraId="39CA940B" w14:textId="7BBA147D" w:rsidR="00F416B6" w:rsidDel="00B35DF8" w:rsidRDefault="00F416B6" w:rsidP="00DD1753">
      <w:pPr>
        <w:spacing w:line="276" w:lineRule="auto"/>
        <w:rPr>
          <w:del w:id="6" w:author="Freek Driesenaar" w:date="2018-05-07T11:02:00Z"/>
        </w:rPr>
      </w:pPr>
    </w:p>
    <w:p w14:paraId="2B9E4D94" w14:textId="2CB0E8B0" w:rsidR="0012147D" w:rsidDel="00B35DF8" w:rsidRDefault="0012147D" w:rsidP="00DD1753">
      <w:pPr>
        <w:spacing w:line="276" w:lineRule="auto"/>
        <w:rPr>
          <w:del w:id="7" w:author="Freek Driesenaar" w:date="2018-05-07T11:02:00Z"/>
        </w:rPr>
      </w:pPr>
    </w:p>
    <w:p w14:paraId="7312E999" w14:textId="77777777" w:rsidR="0012147D" w:rsidRDefault="0012147D" w:rsidP="00DD1753">
      <w:pPr>
        <w:spacing w:line="276" w:lineRule="auto"/>
      </w:pPr>
    </w:p>
    <w:p w14:paraId="379893AF" w14:textId="653944A7" w:rsidR="00447277" w:rsidDel="005068B1" w:rsidRDefault="00447277" w:rsidP="00DD1753">
      <w:pPr>
        <w:spacing w:line="276" w:lineRule="auto"/>
        <w:rPr>
          <w:del w:id="8" w:author="Freek Driesenaar" w:date="2018-05-07T10:59:00Z"/>
        </w:rPr>
      </w:pPr>
    </w:p>
    <w:p w14:paraId="73667936" w14:textId="6F290FBB" w:rsidR="00DD1753" w:rsidDel="005068B1" w:rsidRDefault="00DD1753" w:rsidP="00DD1753">
      <w:pPr>
        <w:spacing w:line="276" w:lineRule="auto"/>
        <w:rPr>
          <w:del w:id="9" w:author="Freek Driesenaar" w:date="2018-05-07T10:55:00Z"/>
        </w:rPr>
      </w:pPr>
    </w:p>
    <w:p w14:paraId="154D650F" w14:textId="77777777" w:rsidR="005068B1" w:rsidRDefault="005068B1" w:rsidP="00DD1753">
      <w:pPr>
        <w:spacing w:line="276" w:lineRule="auto"/>
        <w:rPr>
          <w:ins w:id="10" w:author="Freek Driesenaar" w:date="2018-05-07T10:55:00Z"/>
        </w:rPr>
      </w:pPr>
    </w:p>
    <w:p w14:paraId="3D450840" w14:textId="77777777" w:rsidR="00447277" w:rsidDel="005068B1" w:rsidRDefault="00447277" w:rsidP="00DD1753">
      <w:pPr>
        <w:spacing w:line="276" w:lineRule="auto"/>
        <w:rPr>
          <w:del w:id="11" w:author="Freek Driesenaar" w:date="2018-05-07T10:55:00Z"/>
        </w:rPr>
      </w:pPr>
    </w:p>
    <w:p w14:paraId="1C5A4E01" w14:textId="77777777" w:rsidR="00447277" w:rsidRDefault="00447277" w:rsidP="00DD1753">
      <w:pPr>
        <w:spacing w:line="276" w:lineRule="auto"/>
      </w:pPr>
    </w:p>
    <w:p w14:paraId="4F6F2C2B" w14:textId="19E0A478" w:rsidR="00447277" w:rsidDel="005068B1" w:rsidRDefault="00447277" w:rsidP="00DD1753">
      <w:pPr>
        <w:spacing w:line="276" w:lineRule="auto"/>
        <w:rPr>
          <w:del w:id="12" w:author="Freek Driesenaar" w:date="2018-05-07T10:51:00Z"/>
        </w:rPr>
      </w:pPr>
    </w:p>
    <w:p w14:paraId="76FE431C" w14:textId="5A125C05" w:rsidR="00447277" w:rsidDel="005068B1" w:rsidRDefault="00447277" w:rsidP="00DD1753">
      <w:pPr>
        <w:spacing w:line="276" w:lineRule="auto"/>
        <w:rPr>
          <w:del w:id="13" w:author="Freek Driesenaar" w:date="2018-05-07T10:51:00Z"/>
        </w:rPr>
      </w:pPr>
    </w:p>
    <w:p w14:paraId="1361930B" w14:textId="0D611026" w:rsidR="00447277" w:rsidDel="005068B1" w:rsidRDefault="00447277" w:rsidP="00DD1753">
      <w:pPr>
        <w:spacing w:line="276" w:lineRule="auto"/>
        <w:rPr>
          <w:del w:id="14" w:author="Freek Driesenaar" w:date="2018-05-07T10:51:00Z"/>
        </w:rPr>
      </w:pPr>
    </w:p>
    <w:p w14:paraId="2152C8DE" w14:textId="5FB53D99" w:rsidR="00447277" w:rsidDel="005068B1" w:rsidRDefault="00447277" w:rsidP="00DD1753">
      <w:pPr>
        <w:spacing w:line="276" w:lineRule="auto"/>
        <w:rPr>
          <w:del w:id="15" w:author="Freek Driesenaar" w:date="2018-05-07T10:51:00Z"/>
        </w:rPr>
      </w:pPr>
    </w:p>
    <w:p w14:paraId="7FF0A524" w14:textId="4708EE79" w:rsidR="0012147D" w:rsidDel="005068B1" w:rsidRDefault="0012147D" w:rsidP="00DD1753">
      <w:pPr>
        <w:spacing w:line="276" w:lineRule="auto"/>
        <w:rPr>
          <w:del w:id="16" w:author="Freek Driesenaar" w:date="2018-05-07T10:51:00Z"/>
        </w:rPr>
      </w:pPr>
    </w:p>
    <w:p w14:paraId="4DFC54A2" w14:textId="5F2183E0" w:rsidR="0012147D" w:rsidDel="00C33AE1" w:rsidRDefault="0012147D" w:rsidP="00DD1753">
      <w:pPr>
        <w:spacing w:line="276" w:lineRule="auto"/>
        <w:rPr>
          <w:del w:id="17" w:author="Freek Driesenaar" w:date="2018-05-07T09:43:00Z"/>
        </w:rPr>
      </w:pPr>
    </w:p>
    <w:p w14:paraId="64479CBF" w14:textId="37B2E649" w:rsidR="00131A25" w:rsidRDefault="00131A25" w:rsidP="00DD1753">
      <w:pPr>
        <w:spacing w:line="276" w:lineRule="auto"/>
        <w:ind w:firstLine="708"/>
        <w:rPr>
          <w:ins w:id="18" w:author="Freek Driesenaar" w:date="2018-05-07T10:53:00Z"/>
        </w:rPr>
      </w:pPr>
      <w:r w:rsidRPr="00131A25">
        <w:t>Versie</w:t>
      </w:r>
      <w:r w:rsidRPr="00131A25">
        <w:tab/>
      </w:r>
      <w:r w:rsidRPr="00131A25">
        <w:tab/>
        <w:t>:</w:t>
      </w:r>
      <w:r w:rsidR="00447277">
        <w:tab/>
      </w:r>
      <w:del w:id="19" w:author="Freek Driesenaar" w:date="2018-05-07T09:39:00Z">
        <w:r w:rsidR="00E11963" w:rsidDel="00C33AE1">
          <w:delText>3</w:delText>
        </w:r>
        <w:r w:rsidDel="00C33AE1">
          <w:delText xml:space="preserve"> </w:delText>
        </w:r>
        <w:r w:rsidR="00E11963" w:rsidDel="00C33AE1">
          <w:delText>januari</w:delText>
        </w:r>
      </w:del>
      <w:ins w:id="20" w:author="Freek Driesenaar" w:date="2018-05-07T09:39:00Z">
        <w:r w:rsidR="00C33AE1">
          <w:t xml:space="preserve">mei </w:t>
        </w:r>
      </w:ins>
      <w:del w:id="21" w:author="Freek Driesenaar" w:date="2018-05-07T09:39:00Z">
        <w:r w:rsidR="00E11963" w:rsidDel="00C33AE1">
          <w:delText xml:space="preserve"> </w:delText>
        </w:r>
      </w:del>
      <w:r w:rsidR="00E11963">
        <w:t>2018</w:t>
      </w:r>
      <w:r>
        <w:t>, concept</w:t>
      </w:r>
    </w:p>
    <w:p w14:paraId="7C94AFCC" w14:textId="19DB635C" w:rsidR="005068B1" w:rsidRDefault="005068B1" w:rsidP="00DD1753">
      <w:pPr>
        <w:spacing w:line="276" w:lineRule="auto"/>
        <w:ind w:firstLine="708"/>
        <w:rPr>
          <w:ins w:id="22" w:author="Freek Driesenaar" w:date="2018-05-07T11:02:00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4"/>
      </w:tblGrid>
      <w:tr w:rsidR="005068B1" w14:paraId="26FE327B" w14:textId="77777777" w:rsidTr="005068B1">
        <w:trPr>
          <w:ins w:id="23" w:author="Freek Driesenaar" w:date="2018-05-07T10:52:00Z"/>
        </w:trPr>
        <w:tc>
          <w:tcPr>
            <w:tcW w:w="9204" w:type="dxa"/>
          </w:tcPr>
          <w:p w14:paraId="36C89455" w14:textId="04CA6D84" w:rsidR="005068B1" w:rsidRDefault="005068B1" w:rsidP="00DD1753">
            <w:pPr>
              <w:spacing w:line="276" w:lineRule="auto"/>
              <w:rPr>
                <w:ins w:id="24" w:author="Freek Driesenaar" w:date="2018-05-07T11:02:00Z"/>
              </w:rPr>
            </w:pPr>
            <w:ins w:id="25" w:author="Freek Driesenaar" w:date="2018-05-07T10:53:00Z">
              <w:r>
                <w:t xml:space="preserve">Voor laatste versie: </w:t>
              </w:r>
            </w:ins>
          </w:p>
          <w:p w14:paraId="64D80A29" w14:textId="77777777" w:rsidR="00B35DF8" w:rsidRDefault="00B35DF8" w:rsidP="00DD1753">
            <w:pPr>
              <w:spacing w:line="276" w:lineRule="auto"/>
              <w:rPr>
                <w:ins w:id="26" w:author="Freek Driesenaar" w:date="2018-05-07T10:54:00Z"/>
              </w:rPr>
            </w:pPr>
          </w:p>
          <w:p w14:paraId="41B84CD7" w14:textId="2E377346" w:rsidR="005068B1" w:rsidRDefault="005068B1">
            <w:pPr>
              <w:spacing w:line="276" w:lineRule="auto"/>
              <w:rPr>
                <w:ins w:id="27" w:author="Freek Driesenaar" w:date="2018-05-07T10:56:00Z"/>
              </w:rPr>
              <w:pPrChange w:id="28" w:author="Freek Driesenaar" w:date="2018-05-07T10:56:00Z">
                <w:pPr>
                  <w:spacing w:line="276" w:lineRule="auto"/>
                  <w:jc w:val="center"/>
                </w:pPr>
              </w:pPrChange>
            </w:pPr>
            <w:ins w:id="29" w:author="Freek Driesenaar" w:date="2018-05-07T10:56:00Z">
              <w:r>
                <w:t xml:space="preserve">- </w:t>
              </w:r>
            </w:ins>
            <w:ins w:id="30" w:author="Freek Driesenaar" w:date="2018-05-07T10:53:00Z">
              <w:r>
                <w:t xml:space="preserve">neem contact op met Qiy Foundation </w:t>
              </w:r>
            </w:ins>
            <w:ins w:id="31" w:author="Freek Driesenaar" w:date="2018-05-07T10:55:00Z">
              <w:r>
                <w:t xml:space="preserve">via </w:t>
              </w:r>
            </w:ins>
            <w:ins w:id="32" w:author="Freek Driesenaar" w:date="2018-05-07T10:59:00Z">
              <w:r>
                <w:fldChar w:fldCharType="begin"/>
              </w:r>
            </w:ins>
            <w:ins w:id="33" w:author="Freek Driesenaar" w:date="2018-05-07T11:14:00Z">
              <w:r w:rsidR="00E224E3">
                <w:instrText>HYPERLINK "mailto:info@qiyfoundation.org?subject=fiKks%20integratie%20overzicht%20voor%20schuldeisers%20-%20laatste%20versie"</w:instrText>
              </w:r>
            </w:ins>
            <w:ins w:id="34" w:author="Freek Driesenaar" w:date="2018-05-07T10:59:00Z">
              <w:r>
                <w:fldChar w:fldCharType="separate"/>
              </w:r>
              <w:r w:rsidRPr="005068B1">
                <w:rPr>
                  <w:rStyle w:val="Hyperlink"/>
                </w:rPr>
                <w:t>info</w:t>
              </w:r>
            </w:ins>
            <w:ins w:id="35" w:author="Freek Driesenaar" w:date="2018-05-07T11:11:00Z">
              <w:r w:rsidR="00B35DF8">
                <w:rPr>
                  <w:rStyle w:val="Hyperlink"/>
                </w:rPr>
                <w:t>@</w:t>
              </w:r>
            </w:ins>
            <w:ins w:id="36" w:author="Freek Driesenaar" w:date="2018-05-07T10:59:00Z">
              <w:r w:rsidRPr="005068B1">
                <w:rPr>
                  <w:rStyle w:val="Hyperlink"/>
                </w:rPr>
                <w:t>qiyfoundation.org</w:t>
              </w:r>
              <w:r>
                <w:fldChar w:fldCharType="end"/>
              </w:r>
            </w:ins>
            <w:ins w:id="37" w:author="Freek Driesenaar" w:date="2018-05-07T10:56:00Z">
              <w:r>
                <w:t>, of</w:t>
              </w:r>
            </w:ins>
          </w:p>
          <w:p w14:paraId="6BEE004F" w14:textId="67B8D878" w:rsidR="005068B1" w:rsidRDefault="005068B1">
            <w:pPr>
              <w:spacing w:line="276" w:lineRule="auto"/>
              <w:rPr>
                <w:ins w:id="38" w:author="Freek Driesenaar" w:date="2018-05-07T10:54:00Z"/>
              </w:rPr>
            </w:pPr>
            <w:ins w:id="39" w:author="Freek Driesenaar" w:date="2018-05-07T10:56:00Z">
              <w:r>
                <w:t>-</w:t>
              </w:r>
            </w:ins>
            <w:ins w:id="40" w:author="Freek Driesenaar" w:date="2018-05-07T10:53:00Z">
              <w:r>
                <w:t xml:space="preserve"> zie</w:t>
              </w:r>
            </w:ins>
            <w:ins w:id="41" w:author="Freek Driesenaar" w:date="2018-05-07T11:06:00Z">
              <w:r w:rsidR="00B35DF8">
                <w:t xml:space="preserve"> fiKks op GitHub:</w:t>
              </w:r>
            </w:ins>
            <w:ins w:id="42" w:author="Freek Driesenaar" w:date="2018-05-07T10:57:00Z">
              <w:r>
                <w:t xml:space="preserve"> </w:t>
              </w:r>
              <w:r>
                <w:fldChar w:fldCharType="begin"/>
              </w:r>
            </w:ins>
            <w:ins w:id="43" w:author="Freek Driesenaar" w:date="2018-05-07T11:06:00Z">
              <w:r w:rsidR="00B35DF8">
                <w:instrText>HYPERLINK "https://github.com/qiyfoundation/fiKks"</w:instrText>
              </w:r>
            </w:ins>
            <w:ins w:id="44" w:author="Freek Driesenaar" w:date="2018-05-07T10:57:00Z">
              <w:r>
                <w:fldChar w:fldCharType="separate"/>
              </w:r>
            </w:ins>
            <w:ins w:id="45" w:author="Freek Driesenaar" w:date="2018-05-07T11:06:00Z">
              <w:r w:rsidR="00B35DF8">
                <w:rPr>
                  <w:rStyle w:val="Hyperlink"/>
                </w:rPr>
                <w:t>https://github.com/qiyfoundation/fiKks</w:t>
              </w:r>
            </w:ins>
            <w:ins w:id="46" w:author="Freek Driesenaar" w:date="2018-05-07T10:57:00Z">
              <w:r>
                <w:fldChar w:fldCharType="end"/>
              </w:r>
            </w:ins>
          </w:p>
          <w:p w14:paraId="5A486958" w14:textId="00F25686" w:rsidR="005068B1" w:rsidRDefault="005068B1" w:rsidP="00DD1753">
            <w:pPr>
              <w:spacing w:line="276" w:lineRule="auto"/>
              <w:rPr>
                <w:ins w:id="47" w:author="Freek Driesenaar" w:date="2018-05-07T10:52:00Z"/>
              </w:rPr>
            </w:pPr>
          </w:p>
        </w:tc>
      </w:tr>
    </w:tbl>
    <w:p w14:paraId="3A3AD886" w14:textId="1D9D9D73" w:rsidR="005068B1" w:rsidDel="00B35DF8" w:rsidRDefault="00B35DF8" w:rsidP="00DD1753">
      <w:pPr>
        <w:spacing w:line="276" w:lineRule="auto"/>
        <w:ind w:firstLine="708"/>
        <w:rPr>
          <w:del w:id="48" w:author="Freek Driesenaar" w:date="2018-05-07T10:55:00Z"/>
        </w:rPr>
      </w:pPr>
      <w:ins w:id="49" w:author="Freek Driesenaar" w:date="2018-05-07T11:04:00Z">
        <w:r>
          <w:br/>
        </w:r>
      </w:ins>
    </w:p>
    <w:p w14:paraId="42AE0717" w14:textId="2952CDAE" w:rsidR="00B35DF8" w:rsidRDefault="00B35DF8" w:rsidP="00DD1753">
      <w:pPr>
        <w:spacing w:line="276" w:lineRule="auto"/>
        <w:ind w:firstLine="708"/>
        <w:rPr>
          <w:ins w:id="50" w:author="Freek Driesenaar" w:date="2018-05-07T11:04:00Z"/>
        </w:rPr>
      </w:pPr>
    </w:p>
    <w:p w14:paraId="68A95B42" w14:textId="441EE504" w:rsidR="00B35DF8" w:rsidRDefault="00B35DF8" w:rsidP="00DD1753">
      <w:pPr>
        <w:spacing w:line="276" w:lineRule="auto"/>
        <w:ind w:firstLine="708"/>
        <w:rPr>
          <w:ins w:id="51" w:author="Freek Driesenaar" w:date="2018-05-07T11:04:00Z"/>
        </w:rPr>
      </w:pPr>
    </w:p>
    <w:p w14:paraId="7044B5D3" w14:textId="77777777" w:rsidR="00B35DF8" w:rsidRDefault="00B35DF8" w:rsidP="00DD1753">
      <w:pPr>
        <w:spacing w:line="276" w:lineRule="auto"/>
        <w:ind w:firstLine="708"/>
        <w:rPr>
          <w:ins w:id="52" w:author="Freek Driesenaar" w:date="2018-05-07T11:04:00Z"/>
        </w:rPr>
      </w:pPr>
    </w:p>
    <w:p w14:paraId="17D6882A" w14:textId="77777777" w:rsidR="005068B1" w:rsidRDefault="005068B1" w:rsidP="00DD1753">
      <w:pPr>
        <w:spacing w:line="276" w:lineRule="auto"/>
        <w:ind w:firstLine="708"/>
        <w:rPr>
          <w:ins w:id="53" w:author="Freek Driesenaar" w:date="2018-05-07T10:59:00Z"/>
        </w:rPr>
      </w:pPr>
    </w:p>
    <w:p w14:paraId="2A5539AF" w14:textId="77777777" w:rsidR="00131A25" w:rsidRPr="00131A25" w:rsidRDefault="00131A25" w:rsidP="00DD1753">
      <w:pPr>
        <w:spacing w:line="276" w:lineRule="auto"/>
        <w:ind w:firstLine="708"/>
      </w:pPr>
    </w:p>
    <w:p w14:paraId="2292B070" w14:textId="77777777" w:rsidR="001A6EA3" w:rsidRDefault="001A6EA3" w:rsidP="00DD1753">
      <w:pPr>
        <w:spacing w:line="276" w:lineRule="auto"/>
        <w:ind w:firstLine="708"/>
      </w:pPr>
      <w:r w:rsidRPr="00576CB6">
        <w:t>Auteurs</w:t>
      </w:r>
      <w:r w:rsidR="00447277" w:rsidRPr="00576CB6">
        <w:tab/>
        <w:t>:</w:t>
      </w:r>
      <w:r w:rsidR="00131A25" w:rsidRPr="00576CB6">
        <w:tab/>
      </w:r>
      <w:r w:rsidRPr="00576CB6">
        <w:t>Bram Neuteboom</w:t>
      </w:r>
      <w:r w:rsidR="00530A6B" w:rsidRPr="00576CB6">
        <w:t xml:space="preserve"> (</w:t>
      </w:r>
      <w:r w:rsidR="00AA66F1">
        <w:t>Digital Me</w:t>
      </w:r>
      <w:r w:rsidR="00530A6B" w:rsidRPr="00576CB6">
        <w:t>),</w:t>
      </w:r>
    </w:p>
    <w:p w14:paraId="70878590" w14:textId="77777777" w:rsidR="0094107B" w:rsidRPr="00576CB6" w:rsidRDefault="0094107B" w:rsidP="00DD1753">
      <w:pPr>
        <w:spacing w:line="276" w:lineRule="auto"/>
        <w:ind w:firstLine="708"/>
      </w:pPr>
      <w:r>
        <w:tab/>
      </w:r>
      <w:r>
        <w:tab/>
      </w:r>
      <w:r>
        <w:tab/>
        <w:t>Freek Driesenaar (Digital Me)</w:t>
      </w:r>
    </w:p>
    <w:p w14:paraId="1A1BCD17" w14:textId="77777777" w:rsidR="00530A6B" w:rsidRPr="00FC47AB" w:rsidRDefault="00530A6B" w:rsidP="00DD1753">
      <w:pPr>
        <w:spacing w:line="276" w:lineRule="auto"/>
        <w:ind w:left="2124" w:firstLine="708"/>
      </w:pPr>
      <w:r w:rsidRPr="00FC47AB">
        <w:t xml:space="preserve">Olaf de </w:t>
      </w:r>
      <w:r w:rsidR="00C2400A" w:rsidRPr="00FC47AB">
        <w:t>Rijter</w:t>
      </w:r>
      <w:r w:rsidR="00FC47AB">
        <w:t xml:space="preserve"> (SocialForce)</w:t>
      </w:r>
    </w:p>
    <w:p w14:paraId="3797B4DC" w14:textId="77777777" w:rsidR="001A6EA3" w:rsidRPr="001A6EA3" w:rsidRDefault="001A6EA3" w:rsidP="00DD1753">
      <w:pPr>
        <w:spacing w:line="276" w:lineRule="auto"/>
        <w:ind w:firstLine="708"/>
      </w:pPr>
      <w:r>
        <w:t>Bijdr</w:t>
      </w:r>
      <w:r w:rsidR="00FC47AB">
        <w:t>a</w:t>
      </w:r>
      <w:r w:rsidR="00530A6B">
        <w:t>gen</w:t>
      </w:r>
      <w:r w:rsidR="00447277">
        <w:t xml:space="preserve"> </w:t>
      </w:r>
      <w:r w:rsidR="00447277">
        <w:tab/>
      </w:r>
      <w:r w:rsidR="00131A25">
        <w:t xml:space="preserve">: </w:t>
      </w:r>
      <w:r w:rsidR="00447277">
        <w:tab/>
      </w:r>
      <w:r w:rsidR="00AB25D1">
        <w:t xml:space="preserve">Paul Balvers  </w:t>
      </w:r>
      <w:r w:rsidR="00447277">
        <w:t>(</w:t>
      </w:r>
      <w:r w:rsidR="00AB25D1">
        <w:t>Enable-U</w:t>
      </w:r>
      <w:r w:rsidR="00447277">
        <w:t>)</w:t>
      </w:r>
    </w:p>
    <w:p w14:paraId="52023D07" w14:textId="43915A2A" w:rsidR="0012147D" w:rsidDel="00C33AE1" w:rsidRDefault="0012147D" w:rsidP="00DD1753">
      <w:pPr>
        <w:spacing w:line="276" w:lineRule="auto"/>
        <w:rPr>
          <w:del w:id="54" w:author="Freek Driesenaar" w:date="2018-05-07T09:45:00Z"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br w:type="page"/>
      </w:r>
    </w:p>
    <w:p w14:paraId="3AEC1EF8" w14:textId="77777777" w:rsidR="00FC47AB" w:rsidRPr="00FC47AB" w:rsidRDefault="006E7E53" w:rsidP="00DD1753">
      <w:pPr>
        <w:spacing w:line="276" w:lineRule="auto"/>
        <w:rPr>
          <w:color w:val="2F5496"/>
          <w:sz w:val="32"/>
          <w:szCs w:val="32"/>
        </w:rPr>
      </w:pPr>
      <w:r w:rsidRPr="00FC47AB">
        <w:rPr>
          <w:color w:val="2F5496"/>
          <w:sz w:val="32"/>
          <w:szCs w:val="32"/>
        </w:rPr>
        <w:t>Inhoudsopgave</w:t>
      </w:r>
    </w:p>
    <w:p w14:paraId="0FA30E9D" w14:textId="7A888B10" w:rsidR="00AB042F" w:rsidRDefault="00FC47AB">
      <w:pPr>
        <w:pStyle w:val="TOC1"/>
        <w:tabs>
          <w:tab w:val="left" w:pos="480"/>
          <w:tab w:val="right" w:leader="dot" w:pos="9054"/>
        </w:tabs>
        <w:rPr>
          <w:ins w:id="55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r>
        <w:fldChar w:fldCharType="begin"/>
      </w:r>
      <w:r w:rsidRPr="00FC47AB">
        <w:instrText xml:space="preserve"> TOC \o "1-3" </w:instrText>
      </w:r>
      <w:r>
        <w:fldChar w:fldCharType="separate"/>
      </w:r>
      <w:ins w:id="56" w:author="Freek Driesenaar" w:date="2018-05-07T09:53:00Z">
        <w:r w:rsidR="00AB042F" w:rsidRPr="00C16091">
          <w:rPr>
            <w:noProof/>
            <w:lang w:val="en-US"/>
          </w:rPr>
          <w:t>1</w:t>
        </w:r>
        <w:r w:rsidR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="00AB042F" w:rsidRPr="00C16091">
          <w:rPr>
            <w:noProof/>
            <w:lang w:val="en-US"/>
          </w:rPr>
          <w:t>Inleiding</w:t>
        </w:r>
        <w:r w:rsidR="00AB042F">
          <w:rPr>
            <w:noProof/>
          </w:rPr>
          <w:tab/>
        </w:r>
        <w:r w:rsidR="00AB042F">
          <w:rPr>
            <w:noProof/>
          </w:rPr>
          <w:fldChar w:fldCharType="begin"/>
        </w:r>
        <w:r w:rsidR="00AB042F">
          <w:rPr>
            <w:noProof/>
          </w:rPr>
          <w:instrText xml:space="preserve"> PAGEREF _Toc513450121 \h </w:instrText>
        </w:r>
      </w:ins>
      <w:r w:rsidR="00AB042F">
        <w:rPr>
          <w:noProof/>
        </w:rPr>
      </w:r>
      <w:r w:rsidR="00AB042F">
        <w:rPr>
          <w:noProof/>
        </w:rPr>
        <w:fldChar w:fldCharType="separate"/>
      </w:r>
      <w:ins w:id="57" w:author="Freek Driesenaar" w:date="2018-05-07T09:53:00Z">
        <w:r w:rsidR="00AB042F">
          <w:rPr>
            <w:noProof/>
          </w:rPr>
          <w:t>2</w:t>
        </w:r>
        <w:r w:rsidR="00AB042F">
          <w:rPr>
            <w:noProof/>
          </w:rPr>
          <w:fldChar w:fldCharType="end"/>
        </w:r>
      </w:ins>
    </w:p>
    <w:p w14:paraId="7D746543" w14:textId="4123FC25" w:rsidR="00AB042F" w:rsidRDefault="00AB042F">
      <w:pPr>
        <w:pStyle w:val="TOC1"/>
        <w:tabs>
          <w:tab w:val="left" w:pos="480"/>
          <w:tab w:val="right" w:leader="dot" w:pos="9054"/>
        </w:tabs>
        <w:rPr>
          <w:ins w:id="58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59" w:author="Freek Driesenaar" w:date="2018-05-07T09:53:00Z">
        <w:r w:rsidRPr="00C16091">
          <w:rPr>
            <w:noProof/>
            <w:lang w:val="en-US"/>
          </w:rPr>
          <w:t>2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C16091">
          <w:rPr>
            <w:noProof/>
            <w:lang w:val="en-US"/>
          </w:rPr>
          <w:t>Proces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_Toc513450122 \h </w:instrText>
        </w:r>
      </w:ins>
      <w:r>
        <w:rPr>
          <w:noProof/>
        </w:rPr>
      </w:r>
      <w:r>
        <w:rPr>
          <w:noProof/>
        </w:rPr>
        <w:fldChar w:fldCharType="separate"/>
      </w:r>
      <w:ins w:id="60" w:author="Freek Driesenaar" w:date="2018-05-07T09:53:00Z">
        <w:r>
          <w:rPr>
            <w:noProof/>
          </w:rPr>
          <w:t>3</w:t>
        </w:r>
        <w:r>
          <w:rPr>
            <w:noProof/>
          </w:rPr>
          <w:fldChar w:fldCharType="end"/>
        </w:r>
      </w:ins>
    </w:p>
    <w:p w14:paraId="755DBF6F" w14:textId="5F098CD6" w:rsidR="00AB042F" w:rsidRDefault="00AB042F">
      <w:pPr>
        <w:pStyle w:val="TOC1"/>
        <w:tabs>
          <w:tab w:val="left" w:pos="480"/>
          <w:tab w:val="right" w:leader="dot" w:pos="9054"/>
        </w:tabs>
        <w:rPr>
          <w:ins w:id="61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62" w:author="Freek Driesenaar" w:date="2018-05-07T09:53:00Z">
        <w:r>
          <w:rPr>
            <w:noProof/>
          </w:rPr>
          <w:t>3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>
          <w:rPr>
            <w:noProof/>
          </w:rPr>
          <w:t>Applicatie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_Toc513450124 \h </w:instrText>
        </w:r>
      </w:ins>
      <w:r>
        <w:rPr>
          <w:noProof/>
        </w:rPr>
      </w:r>
      <w:r>
        <w:rPr>
          <w:noProof/>
        </w:rPr>
        <w:fldChar w:fldCharType="separate"/>
      </w:r>
      <w:ins w:id="63" w:author="Freek Driesenaar" w:date="2018-05-07T09:53:00Z">
        <w:r>
          <w:rPr>
            <w:noProof/>
          </w:rPr>
          <w:t>4</w:t>
        </w:r>
        <w:r>
          <w:rPr>
            <w:noProof/>
          </w:rPr>
          <w:fldChar w:fldCharType="end"/>
        </w:r>
      </w:ins>
    </w:p>
    <w:p w14:paraId="28860E85" w14:textId="3F3DB503" w:rsidR="00AB042F" w:rsidRDefault="00AB042F">
      <w:pPr>
        <w:pStyle w:val="TOC1"/>
        <w:tabs>
          <w:tab w:val="left" w:pos="480"/>
          <w:tab w:val="right" w:leader="dot" w:pos="9054"/>
        </w:tabs>
        <w:rPr>
          <w:ins w:id="64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65" w:author="Freek Driesenaar" w:date="2018-05-07T09:53:00Z">
        <w:r w:rsidRPr="00C16091">
          <w:rPr>
            <w:noProof/>
            <w:lang w:val="en-US"/>
          </w:rPr>
          <w:t>4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C16091">
          <w:rPr>
            <w:noProof/>
            <w:lang w:val="en-US"/>
          </w:rPr>
          <w:t>Integratie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_Toc513450125 \h </w:instrText>
        </w:r>
      </w:ins>
      <w:r>
        <w:rPr>
          <w:noProof/>
        </w:rPr>
      </w:r>
      <w:r>
        <w:rPr>
          <w:noProof/>
        </w:rPr>
        <w:fldChar w:fldCharType="separate"/>
      </w:r>
      <w:ins w:id="66" w:author="Freek Driesenaar" w:date="2018-05-07T09:53:00Z">
        <w:r>
          <w:rPr>
            <w:noProof/>
          </w:rPr>
          <w:t>6</w:t>
        </w:r>
        <w:r>
          <w:rPr>
            <w:noProof/>
          </w:rPr>
          <w:fldChar w:fldCharType="end"/>
        </w:r>
      </w:ins>
    </w:p>
    <w:p w14:paraId="39E7CE45" w14:textId="5864C564" w:rsidR="00AB042F" w:rsidRDefault="00AB042F">
      <w:pPr>
        <w:pStyle w:val="TOC2"/>
        <w:tabs>
          <w:tab w:val="left" w:pos="660"/>
          <w:tab w:val="right" w:leader="dot" w:pos="9054"/>
        </w:tabs>
        <w:rPr>
          <w:ins w:id="67" w:author="Freek Driesenaar" w:date="2018-05-07T09:53:00Z"/>
          <w:rFonts w:eastAsiaTheme="minorEastAsia"/>
          <w:noProof/>
          <w:lang w:eastAsia="nl-NL"/>
        </w:rPr>
      </w:pPr>
      <w:ins w:id="68" w:author="Freek Driesenaar" w:date="2018-05-07T09:53:00Z">
        <w:r>
          <w:rPr>
            <w:noProof/>
          </w:rPr>
          <w:t>4.1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Qiy Trust Network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_Toc513450126 \h </w:instrText>
        </w:r>
      </w:ins>
      <w:r>
        <w:rPr>
          <w:noProof/>
        </w:rPr>
      </w:r>
      <w:r>
        <w:rPr>
          <w:noProof/>
        </w:rPr>
        <w:fldChar w:fldCharType="separate"/>
      </w:r>
      <w:ins w:id="69" w:author="Freek Driesenaar" w:date="2018-05-07T09:53:00Z"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0CE111A0" w14:textId="587E9CE0" w:rsidR="00AB042F" w:rsidRDefault="00AB042F">
      <w:pPr>
        <w:pStyle w:val="TOC2"/>
        <w:tabs>
          <w:tab w:val="left" w:pos="660"/>
          <w:tab w:val="right" w:leader="dot" w:pos="9054"/>
        </w:tabs>
        <w:rPr>
          <w:ins w:id="70" w:author="Freek Driesenaar" w:date="2018-05-07T09:53:00Z"/>
          <w:rFonts w:eastAsiaTheme="minorEastAsia"/>
          <w:noProof/>
          <w:lang w:eastAsia="nl-NL"/>
        </w:rPr>
      </w:pPr>
      <w:ins w:id="71" w:author="Freek Driesenaar" w:date="2018-05-07T09:53:00Z">
        <w:r>
          <w:rPr>
            <w:noProof/>
          </w:rPr>
          <w:t>4.2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Aansluiten op het Qiy Trust Network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_Toc513450127 \h </w:instrText>
        </w:r>
      </w:ins>
      <w:r>
        <w:rPr>
          <w:noProof/>
        </w:rPr>
      </w:r>
      <w:r>
        <w:rPr>
          <w:noProof/>
        </w:rPr>
        <w:fldChar w:fldCharType="separate"/>
      </w:r>
      <w:ins w:id="72" w:author="Freek Driesenaar" w:date="2018-05-07T09:53:00Z"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316DD176" w14:textId="06080E33" w:rsidR="00AB042F" w:rsidRDefault="00AB042F">
      <w:pPr>
        <w:pStyle w:val="TOC2"/>
        <w:tabs>
          <w:tab w:val="left" w:pos="660"/>
          <w:tab w:val="right" w:leader="dot" w:pos="9054"/>
        </w:tabs>
        <w:rPr>
          <w:ins w:id="73" w:author="Freek Driesenaar" w:date="2018-05-07T09:53:00Z"/>
          <w:rFonts w:eastAsiaTheme="minorEastAsia"/>
          <w:noProof/>
          <w:lang w:eastAsia="nl-NL"/>
        </w:rPr>
      </w:pPr>
      <w:ins w:id="74" w:author="Freek Driesenaar" w:date="2018-05-07T09:53:00Z">
        <w:r>
          <w:rPr>
            <w:noProof/>
          </w:rPr>
          <w:t>4.3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Het leggen van een verbinding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_Toc513450128 \h </w:instrText>
        </w:r>
      </w:ins>
      <w:r>
        <w:rPr>
          <w:noProof/>
        </w:rPr>
      </w:r>
      <w:r>
        <w:rPr>
          <w:noProof/>
        </w:rPr>
        <w:fldChar w:fldCharType="separate"/>
      </w:r>
      <w:ins w:id="75" w:author="Freek Driesenaar" w:date="2018-05-07T09:53:00Z">
        <w:r>
          <w:rPr>
            <w:noProof/>
          </w:rPr>
          <w:t>8</w:t>
        </w:r>
        <w:r>
          <w:rPr>
            <w:noProof/>
          </w:rPr>
          <w:fldChar w:fldCharType="end"/>
        </w:r>
      </w:ins>
    </w:p>
    <w:p w14:paraId="5D096765" w14:textId="4696904F" w:rsidR="00AB042F" w:rsidRDefault="00AB042F">
      <w:pPr>
        <w:pStyle w:val="TOC2"/>
        <w:tabs>
          <w:tab w:val="left" w:pos="660"/>
          <w:tab w:val="right" w:leader="dot" w:pos="9054"/>
        </w:tabs>
        <w:rPr>
          <w:ins w:id="76" w:author="Freek Driesenaar" w:date="2018-05-07T09:53:00Z"/>
          <w:rFonts w:eastAsiaTheme="minorEastAsia"/>
          <w:noProof/>
          <w:lang w:eastAsia="nl-NL"/>
        </w:rPr>
      </w:pPr>
      <w:ins w:id="77" w:author="Freek Driesenaar" w:date="2018-05-07T09:53:00Z">
        <w:r>
          <w:rPr>
            <w:noProof/>
          </w:rPr>
          <w:t>4.4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Leveren van schuldinformatie aan betrokkene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_Toc513450129 \h </w:instrText>
        </w:r>
      </w:ins>
      <w:r>
        <w:rPr>
          <w:noProof/>
        </w:rPr>
      </w:r>
      <w:r>
        <w:rPr>
          <w:noProof/>
        </w:rPr>
        <w:fldChar w:fldCharType="separate"/>
      </w:r>
      <w:ins w:id="78" w:author="Freek Driesenaar" w:date="2018-05-07T09:53:00Z">
        <w:r>
          <w:rPr>
            <w:noProof/>
          </w:rPr>
          <w:t>9</w:t>
        </w:r>
        <w:r>
          <w:rPr>
            <w:noProof/>
          </w:rPr>
          <w:fldChar w:fldCharType="end"/>
        </w:r>
      </w:ins>
    </w:p>
    <w:p w14:paraId="30F2676F" w14:textId="04B0D9E0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79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0" w:author="Freek Driesenaar" w:date="2018-05-07T09:53:00Z">
        <w:r w:rsidRPr="00951BFF" w:rsidDel="00AB042F">
          <w:rPr>
            <w:noProof/>
            <w:lang w:val="en-US"/>
          </w:rPr>
          <w:delText>1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Inleiding</w:delText>
        </w:r>
        <w:r w:rsidDel="00AB042F">
          <w:rPr>
            <w:noProof/>
          </w:rPr>
          <w:tab/>
          <w:delText>2</w:delText>
        </w:r>
      </w:del>
    </w:p>
    <w:p w14:paraId="5E76D973" w14:textId="41F33BD6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81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2" w:author="Freek Driesenaar" w:date="2018-05-07T09:53:00Z">
        <w:r w:rsidRPr="00951BFF" w:rsidDel="00AB042F">
          <w:rPr>
            <w:noProof/>
            <w:lang w:val="en-US"/>
          </w:rPr>
          <w:delText>2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Proces perspectief</w:delText>
        </w:r>
        <w:r w:rsidDel="00AB042F">
          <w:rPr>
            <w:noProof/>
          </w:rPr>
          <w:tab/>
          <w:delText>3</w:delText>
        </w:r>
      </w:del>
    </w:p>
    <w:p w14:paraId="1080FF99" w14:textId="20D54979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83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4" w:author="Freek Driesenaar" w:date="2018-05-07T09:53:00Z">
        <w:r w:rsidDel="00AB042F">
          <w:rPr>
            <w:noProof/>
          </w:rPr>
          <w:delText>3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Del="00AB042F">
          <w:rPr>
            <w:noProof/>
          </w:rPr>
          <w:delText>Applicatie perspectief</w:delText>
        </w:r>
        <w:r w:rsidDel="00AB042F">
          <w:rPr>
            <w:noProof/>
          </w:rPr>
          <w:tab/>
          <w:delText>3</w:delText>
        </w:r>
      </w:del>
    </w:p>
    <w:p w14:paraId="3FDA5CDC" w14:textId="2B4E818A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85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6" w:author="Freek Driesenaar" w:date="2018-05-07T09:53:00Z">
        <w:r w:rsidRPr="00951BFF" w:rsidDel="00AB042F">
          <w:rPr>
            <w:noProof/>
            <w:lang w:val="en-US"/>
          </w:rPr>
          <w:delText>4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Integratie perspectief</w:delText>
        </w:r>
        <w:r w:rsidDel="00AB042F">
          <w:rPr>
            <w:noProof/>
          </w:rPr>
          <w:tab/>
          <w:delText>6</w:delText>
        </w:r>
      </w:del>
    </w:p>
    <w:p w14:paraId="37293A51" w14:textId="7F05C0B6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87" w:author="Freek Driesenaar" w:date="2018-05-07T09:53:00Z"/>
          <w:rFonts w:eastAsiaTheme="minorEastAsia"/>
          <w:noProof/>
          <w:lang w:eastAsia="nl-NL"/>
        </w:rPr>
      </w:pPr>
      <w:del w:id="88" w:author="Freek Driesenaar" w:date="2018-05-07T09:53:00Z">
        <w:r w:rsidDel="00AB042F">
          <w:rPr>
            <w:noProof/>
          </w:rPr>
          <w:delText>4.1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Qiy Trust Network</w:delText>
        </w:r>
        <w:r w:rsidDel="00AB042F">
          <w:rPr>
            <w:noProof/>
          </w:rPr>
          <w:tab/>
          <w:delText>7</w:delText>
        </w:r>
      </w:del>
    </w:p>
    <w:p w14:paraId="43AEF976" w14:textId="5D3720C3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89" w:author="Freek Driesenaar" w:date="2018-05-07T09:53:00Z"/>
          <w:rFonts w:eastAsiaTheme="minorEastAsia"/>
          <w:noProof/>
          <w:lang w:eastAsia="nl-NL"/>
        </w:rPr>
      </w:pPr>
      <w:del w:id="90" w:author="Freek Driesenaar" w:date="2018-05-07T09:53:00Z">
        <w:r w:rsidDel="00AB042F">
          <w:rPr>
            <w:noProof/>
          </w:rPr>
          <w:delText>4.2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Aansluiten op het Qiy Trust Network</w:delText>
        </w:r>
        <w:r w:rsidDel="00AB042F">
          <w:rPr>
            <w:noProof/>
          </w:rPr>
          <w:tab/>
          <w:delText>7</w:delText>
        </w:r>
      </w:del>
    </w:p>
    <w:p w14:paraId="2AA4FB03" w14:textId="1F1616C4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91" w:author="Freek Driesenaar" w:date="2018-05-07T09:53:00Z"/>
          <w:rFonts w:eastAsiaTheme="minorEastAsia"/>
          <w:noProof/>
          <w:lang w:eastAsia="nl-NL"/>
        </w:rPr>
      </w:pPr>
      <w:del w:id="92" w:author="Freek Driesenaar" w:date="2018-05-07T09:53:00Z">
        <w:r w:rsidDel="00AB042F">
          <w:rPr>
            <w:noProof/>
          </w:rPr>
          <w:delText>4.3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Het leggen van een verbinding</w:delText>
        </w:r>
        <w:r w:rsidDel="00AB042F">
          <w:rPr>
            <w:noProof/>
          </w:rPr>
          <w:tab/>
          <w:delText>8</w:delText>
        </w:r>
      </w:del>
    </w:p>
    <w:p w14:paraId="163E5F16" w14:textId="2A23C803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93" w:author="Freek Driesenaar" w:date="2018-05-07T09:53:00Z"/>
          <w:rFonts w:eastAsiaTheme="minorEastAsia"/>
          <w:noProof/>
          <w:lang w:eastAsia="nl-NL"/>
        </w:rPr>
      </w:pPr>
      <w:del w:id="94" w:author="Freek Driesenaar" w:date="2018-05-07T09:53:00Z">
        <w:r w:rsidDel="00AB042F">
          <w:rPr>
            <w:noProof/>
          </w:rPr>
          <w:delText>4.4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Leveren van schuldinformatie aan betrokkene</w:delText>
        </w:r>
        <w:r w:rsidDel="00AB042F">
          <w:rPr>
            <w:noProof/>
          </w:rPr>
          <w:tab/>
          <w:delText>9</w:delText>
        </w:r>
      </w:del>
    </w:p>
    <w:p w14:paraId="0F6CD960" w14:textId="30651564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95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96" w:author="Freek Driesenaar" w:date="2018-05-04T10:54:00Z">
        <w:r w:rsidRPr="00E11963" w:rsidDel="00F77280">
          <w:rPr>
            <w:noProof/>
          </w:rPr>
          <w:delText>1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RPr="00E11963" w:rsidDel="00F77280">
          <w:rPr>
            <w:noProof/>
          </w:rPr>
          <w:delText>Inleiding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2</w:delText>
        </w:r>
      </w:del>
    </w:p>
    <w:p w14:paraId="5DDC0413" w14:textId="482ED1FD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97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98" w:author="Freek Driesenaar" w:date="2018-05-04T10:54:00Z">
        <w:r w:rsidRPr="00E11963" w:rsidDel="00F77280">
          <w:rPr>
            <w:noProof/>
          </w:rPr>
          <w:delText>2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RPr="00E11963" w:rsidDel="00F77280">
          <w:rPr>
            <w:noProof/>
          </w:rPr>
          <w:delText>Proces perspectief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3</w:delText>
        </w:r>
      </w:del>
    </w:p>
    <w:p w14:paraId="5C9542B0" w14:textId="4E9A5F6A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99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100" w:author="Freek Driesenaar" w:date="2018-05-04T10:54:00Z">
        <w:r w:rsidDel="00F77280">
          <w:rPr>
            <w:noProof/>
          </w:rPr>
          <w:delText>3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Del="00F77280">
          <w:rPr>
            <w:noProof/>
          </w:rPr>
          <w:delText>Applicatie perspectief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4</w:delText>
        </w:r>
      </w:del>
    </w:p>
    <w:p w14:paraId="652C4874" w14:textId="7F550C7A" w:rsidR="00E11963" w:rsidRP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101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val="en-US" w:eastAsia="nl-NL"/>
        </w:rPr>
      </w:pPr>
      <w:del w:id="102" w:author="Freek Driesenaar" w:date="2018-05-04T10:54:00Z">
        <w:r w:rsidRPr="00040E14" w:rsidDel="00F77280">
          <w:rPr>
            <w:noProof/>
            <w:lang w:val="en-US"/>
          </w:rPr>
          <w:delText>4</w:delText>
        </w:r>
        <w:r w:rsidRPr="00E11963"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val="en-US" w:eastAsia="nl-NL"/>
          </w:rPr>
          <w:tab/>
        </w:r>
        <w:r w:rsidRPr="00040E14" w:rsidDel="00F77280">
          <w:rPr>
            <w:noProof/>
            <w:lang w:val="en-US"/>
          </w:rPr>
          <w:delText>Integratie perspectief</w:delText>
        </w:r>
        <w:r w:rsidRPr="00E11963" w:rsidDel="00F77280">
          <w:rPr>
            <w:noProof/>
            <w:lang w:val="en-US"/>
          </w:rPr>
          <w:tab/>
        </w:r>
        <w:r w:rsidR="00D173B4" w:rsidDel="00F77280">
          <w:rPr>
            <w:noProof/>
            <w:lang w:val="en-US"/>
          </w:rPr>
          <w:delText>6</w:delText>
        </w:r>
      </w:del>
    </w:p>
    <w:p w14:paraId="6EE48745" w14:textId="0B2BD0C3" w:rsidR="00E11963" w:rsidRP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3" w:author="Freek Driesenaar" w:date="2018-05-04T10:54:00Z"/>
          <w:rFonts w:eastAsiaTheme="minorEastAsia"/>
          <w:noProof/>
          <w:sz w:val="24"/>
          <w:szCs w:val="24"/>
          <w:lang w:val="en-US" w:eastAsia="nl-NL"/>
        </w:rPr>
      </w:pPr>
      <w:del w:id="104" w:author="Freek Driesenaar" w:date="2018-05-04T10:54:00Z">
        <w:r w:rsidRPr="00E11963" w:rsidDel="00F77280">
          <w:rPr>
            <w:noProof/>
            <w:lang w:val="en-US"/>
          </w:rPr>
          <w:delText>4.1</w:delText>
        </w:r>
        <w:r w:rsidRPr="00E11963" w:rsidDel="00F77280">
          <w:rPr>
            <w:rFonts w:eastAsiaTheme="minorEastAsia"/>
            <w:noProof/>
            <w:sz w:val="24"/>
            <w:szCs w:val="24"/>
            <w:lang w:val="en-US" w:eastAsia="nl-NL"/>
          </w:rPr>
          <w:tab/>
        </w:r>
        <w:r w:rsidRPr="00E11963" w:rsidDel="00F77280">
          <w:rPr>
            <w:noProof/>
            <w:lang w:val="en-US"/>
          </w:rPr>
          <w:delText>Qiy Trust Framework</w:delText>
        </w:r>
        <w:r w:rsidRPr="00E11963" w:rsidDel="00F77280">
          <w:rPr>
            <w:noProof/>
            <w:lang w:val="en-US"/>
          </w:rPr>
          <w:tab/>
        </w:r>
        <w:r w:rsidR="00D173B4" w:rsidDel="00F77280">
          <w:rPr>
            <w:noProof/>
            <w:lang w:val="en-US"/>
          </w:rPr>
          <w:delText>7</w:delText>
        </w:r>
      </w:del>
    </w:p>
    <w:p w14:paraId="502648F1" w14:textId="1DD573C4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5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106" w:author="Freek Driesenaar" w:date="2018-05-04T10:54:00Z">
        <w:r w:rsidDel="00F77280">
          <w:rPr>
            <w:noProof/>
          </w:rPr>
          <w:delText>4.2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Aansluiten op het Qiy Trust Framework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7</w:delText>
        </w:r>
      </w:del>
    </w:p>
    <w:p w14:paraId="67C92E86" w14:textId="5544C4C0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7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108" w:author="Freek Driesenaar" w:date="2018-05-04T10:54:00Z">
        <w:r w:rsidDel="00F77280">
          <w:rPr>
            <w:noProof/>
          </w:rPr>
          <w:delText>4.3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Het leggen van een verbinding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8</w:delText>
        </w:r>
      </w:del>
    </w:p>
    <w:p w14:paraId="2C0AB6E1" w14:textId="79BD5CDC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9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110" w:author="Freek Driesenaar" w:date="2018-05-04T10:54:00Z">
        <w:r w:rsidDel="00F77280">
          <w:rPr>
            <w:noProof/>
          </w:rPr>
          <w:delText>4.4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Leveren van schuldinformatie aan betrokkene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9</w:delText>
        </w:r>
      </w:del>
    </w:p>
    <w:p w14:paraId="3216944E" w14:textId="77777777" w:rsidR="00FC47AB" w:rsidRPr="00131A25" w:rsidRDefault="00FC47AB" w:rsidP="00DD1753">
      <w:pPr>
        <w:spacing w:line="276" w:lineRule="auto"/>
        <w:rPr>
          <w:color w:val="548DD5"/>
          <w:sz w:val="32"/>
          <w:szCs w:val="32"/>
        </w:rPr>
      </w:pPr>
      <w:r>
        <w:fldChar w:fldCharType="end"/>
      </w:r>
    </w:p>
    <w:p w14:paraId="27444184" w14:textId="77777777" w:rsidR="00E225C5" w:rsidRPr="00E11963" w:rsidRDefault="007E7BBE" w:rsidP="00DD1753">
      <w:pPr>
        <w:pStyle w:val="Heading1"/>
        <w:spacing w:line="276" w:lineRule="auto"/>
        <w:rPr>
          <w:lang w:val="en-US"/>
        </w:rPr>
      </w:pPr>
      <w:bookmarkStart w:id="111" w:name="_Toc496077759"/>
      <w:bookmarkStart w:id="112" w:name="_Toc513450121"/>
      <w:r>
        <w:rPr>
          <w:lang w:val="en-US"/>
        </w:rPr>
        <w:t>Inleiding</w:t>
      </w:r>
      <w:bookmarkEnd w:id="111"/>
      <w:bookmarkEnd w:id="112"/>
    </w:p>
    <w:p w14:paraId="00921BE1" w14:textId="7C78A6CF" w:rsidR="00E225C5" w:rsidRPr="00E225C5" w:rsidRDefault="00E225C5" w:rsidP="00DD1753">
      <w:pPr>
        <w:spacing w:line="276" w:lineRule="auto"/>
      </w:pPr>
      <w:r w:rsidRPr="00E225C5">
        <w:t xml:space="preserve">ADG introduceert middels de </w:t>
      </w:r>
      <w:r w:rsidR="00DD1753">
        <w:t>‘</w:t>
      </w:r>
      <w:r w:rsidRPr="00E225C5">
        <w:t>Stichting Helden van de Wil</w:t>
      </w:r>
      <w:r w:rsidR="00DD1753">
        <w:t>’ een</w:t>
      </w:r>
      <w:r w:rsidRPr="00E225C5">
        <w:t xml:space="preserve"> technologisch gedreven schaalbaar platform </w:t>
      </w:r>
      <w:r w:rsidR="00DD1753">
        <w:t xml:space="preserve">onder de naam fiKks. Dit platform brengt </w:t>
      </w:r>
      <w:r w:rsidRPr="00E225C5">
        <w:t>mensen met schulden, gemeenten, bedrijven, schuldeisers en vrijwilligers (‘buddy’s’) bij elkaar. Het gaat om een match tussen burgers. Er is geen bevoogdende, dwingende instantie die meekijkt. Collega’s helpen collega’s</w:t>
      </w:r>
      <w:r w:rsidR="00DD1753">
        <w:t xml:space="preserve">, </w:t>
      </w:r>
      <w:r w:rsidR="0047721A">
        <w:t>stad</w:t>
      </w:r>
      <w:r w:rsidR="00DD1753" w:rsidRPr="00E225C5">
        <w:t xml:space="preserve">genoten </w:t>
      </w:r>
      <w:r w:rsidR="00DD1753">
        <w:t xml:space="preserve">helpen </w:t>
      </w:r>
      <w:r w:rsidRPr="00E225C5">
        <w:t>stadgenoten</w:t>
      </w:r>
      <w:r w:rsidR="0047721A">
        <w:t>, buddy’s helpen schuldenaren</w:t>
      </w:r>
      <w:r w:rsidRPr="00E225C5">
        <w:t xml:space="preserve"> op eigen kracht uit de financiële problemen te komen. </w:t>
      </w:r>
      <w:del w:id="113" w:author="Freek Driesenaar" w:date="2018-05-04T11:04:00Z">
        <w:r w:rsidR="00E543C2" w:rsidDel="006A6727">
          <w:delText>FiKks</w:delText>
        </w:r>
      </w:del>
      <w:ins w:id="114" w:author="Freek Driesenaar" w:date="2018-05-04T11:04:00Z">
        <w:r w:rsidR="006A6727">
          <w:t>fiKks</w:t>
        </w:r>
      </w:ins>
      <w:r w:rsidR="00E543C2">
        <w:t xml:space="preserve"> </w:t>
      </w:r>
      <w:r w:rsidR="00E543C2" w:rsidRPr="001A6EA3">
        <w:t>moet mensen in een vroegtijdig stadium hulp bieden, ver voordat de problemen echt uit de h</w:t>
      </w:r>
      <w:r w:rsidR="00E543C2">
        <w:t>and lopen.</w:t>
      </w:r>
    </w:p>
    <w:p w14:paraId="00443FB0" w14:textId="77777777" w:rsidR="00E225C5" w:rsidRPr="00E225C5" w:rsidRDefault="00E225C5" w:rsidP="00DD1753">
      <w:pPr>
        <w:spacing w:line="276" w:lineRule="auto"/>
      </w:pPr>
    </w:p>
    <w:p w14:paraId="554BF836" w14:textId="7C4478C9" w:rsidR="00E225C5" w:rsidRPr="00E225C5" w:rsidRDefault="00DD1753" w:rsidP="00DD1753">
      <w:pPr>
        <w:spacing w:line="276" w:lineRule="auto"/>
      </w:pPr>
      <w:del w:id="115" w:author="Freek Driesenaar" w:date="2018-05-04T11:04:00Z">
        <w:r w:rsidDel="006A6727">
          <w:delText>F</w:delText>
        </w:r>
        <w:r w:rsidR="00131A25" w:rsidDel="006A6727">
          <w:delText>iK</w:delText>
        </w:r>
        <w:r w:rsidR="00E225C5" w:rsidDel="006A6727">
          <w:delText>ks</w:delText>
        </w:r>
      </w:del>
      <w:ins w:id="116" w:author="Freek Driesenaar" w:date="2018-05-04T11:04:00Z">
        <w:r w:rsidR="006A6727">
          <w:t>fiKks</w:t>
        </w:r>
      </w:ins>
      <w:r w:rsidR="00E225C5">
        <w:t xml:space="preserve"> </w:t>
      </w:r>
      <w:r w:rsidR="00E225C5" w:rsidRPr="00E225C5">
        <w:t>kent 5 hoofdfuncties:</w:t>
      </w:r>
    </w:p>
    <w:p w14:paraId="5E7E1A93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matchen van schuldenaar en buddy</w:t>
      </w:r>
    </w:p>
    <w:p w14:paraId="26CE5D8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met de buddy online opstellen van het te ‘fiKksen’ dossier</w:t>
      </w:r>
    </w:p>
    <w:p w14:paraId="55E6117A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organiseren van kostenverlagende en inkomen verhogende maatregelen</w:t>
      </w:r>
    </w:p>
    <w:p w14:paraId="7639599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Via algoritmes bepalen in welke volgorde schulden afbetaald moeten worden aan welke schuldeisers, zodat de minste kosten gemaakt worden</w:t>
      </w:r>
      <w:r>
        <w:t>.</w:t>
      </w:r>
    </w:p>
    <w:p w14:paraId="112E3798" w14:textId="77777777" w:rsid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via de app aanvragen, accorderen en uitvoeren van een schuldregeling met schuldeisers. Met schuldeisers zijn vooraf de condities tot accordering besproken zodat deze verwerkt zijn in de app.</w:t>
      </w:r>
    </w:p>
    <w:p w14:paraId="351777F1" w14:textId="77777777" w:rsidR="00A315C9" w:rsidRDefault="00A315C9" w:rsidP="00DD1753">
      <w:pPr>
        <w:spacing w:line="276" w:lineRule="auto"/>
      </w:pPr>
    </w:p>
    <w:p w14:paraId="60613B74" w14:textId="44743B64" w:rsidR="00E225C5" w:rsidRPr="00E225C5" w:rsidRDefault="006E7E53" w:rsidP="00DD1753">
      <w:pPr>
        <w:spacing w:line="276" w:lineRule="auto"/>
        <w:rPr>
          <w:b/>
          <w:bCs/>
        </w:rPr>
      </w:pPr>
      <w:del w:id="117" w:author="Freek Driesenaar" w:date="2018-05-04T11:02:00Z">
        <w:r w:rsidDel="00C57959">
          <w:delText>Fikks</w:delText>
        </w:r>
      </w:del>
      <w:ins w:id="118" w:author="Freek Driesenaar" w:date="2018-05-04T11:02:00Z">
        <w:r w:rsidR="00C57959">
          <w:t>fiKks</w:t>
        </w:r>
      </w:ins>
      <w:r>
        <w:t xml:space="preserve"> maakt gebruik van het basisuitgangspunt</w:t>
      </w:r>
      <w:r w:rsidR="00E225C5">
        <w:t xml:space="preserve"> dat </w:t>
      </w:r>
      <w:r>
        <w:t xml:space="preserve">een </w:t>
      </w:r>
      <w:r w:rsidR="00576CB6">
        <w:t xml:space="preserve">betrokkene </w:t>
      </w:r>
      <w:r w:rsidR="00E225C5" w:rsidRPr="00E225C5">
        <w:t xml:space="preserve">recht op inzage </w:t>
      </w:r>
      <w:r w:rsidR="00E225C5">
        <w:t xml:space="preserve">heeft </w:t>
      </w:r>
      <w:r w:rsidR="00E225C5" w:rsidRPr="00E225C5">
        <w:t>in zijn of haar persoonsgegevens en op een kopie van die gegevens in een gangbare elektronische vorm.</w:t>
      </w:r>
      <w:r w:rsidR="00E543C2">
        <w:t xml:space="preserve"> </w:t>
      </w:r>
      <w:r w:rsidR="00E225C5">
        <w:t xml:space="preserve">Voor een schaalbare realisatie van deze </w:t>
      </w:r>
      <w:r w:rsidR="00E225C5" w:rsidRPr="00E225C5">
        <w:t xml:space="preserve">gegevensuitwisseling wordt gebruik gemaakt van het </w:t>
      </w:r>
      <w:del w:id="119" w:author="Freek Driesenaar" w:date="2018-05-04T10:58:00Z">
        <w:r w:rsidR="00E225C5" w:rsidRPr="00E225C5" w:rsidDel="00836E77">
          <w:delText>Qiy Trust Framework</w:delText>
        </w:r>
      </w:del>
      <w:ins w:id="120" w:author="Freek Driesenaar" w:date="2018-05-04T10:58:00Z">
        <w:r w:rsidR="00836E77">
          <w:t>Qiy Trust Network</w:t>
        </w:r>
      </w:ins>
      <w:r w:rsidR="00E225C5" w:rsidRPr="00E225C5">
        <w:t xml:space="preserve"> zodat </w:t>
      </w:r>
      <w:r w:rsidR="00E71D60">
        <w:t xml:space="preserve">naast schaalbaarheid tevens </w:t>
      </w:r>
      <w:r w:rsidR="00E225C5" w:rsidRPr="00E225C5">
        <w:t>invulling wordt gegeven aan de in de algemene verordening gegevensbescherming (AVG) opgenomen verplichting van gegevensbescherming door ontwerp (‘data protection by design’)</w:t>
      </w:r>
      <w:r w:rsidR="00E225C5" w:rsidRPr="00E225C5">
        <w:rPr>
          <w:bCs/>
        </w:rPr>
        <w:t xml:space="preserve">. </w:t>
      </w:r>
    </w:p>
    <w:p w14:paraId="0D32C85B" w14:textId="77777777" w:rsidR="008E24F7" w:rsidRDefault="008E24F7" w:rsidP="00DD1753">
      <w:pPr>
        <w:spacing w:line="276" w:lineRule="auto"/>
      </w:pPr>
    </w:p>
    <w:p w14:paraId="703CFE28" w14:textId="2A5DAD71" w:rsidR="006E7E53" w:rsidRPr="00FC47AB" w:rsidRDefault="00E71D60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>Dit document belicht de aspecten van integratie vanuit de positie van een schuldeiser organisatie</w:t>
      </w:r>
      <w:r w:rsidR="00FC47AB">
        <w:t xml:space="preserve"> om aan te sluiten op </w:t>
      </w:r>
      <w:del w:id="121" w:author="Freek Driesenaar" w:date="2018-05-04T11:00:00Z">
        <w:r w:rsidR="00FC47AB" w:rsidDel="00487612">
          <w:delText>FiKks</w:delText>
        </w:r>
      </w:del>
      <w:ins w:id="122" w:author="Freek Driesenaar" w:date="2018-05-04T11:02:00Z">
        <w:r w:rsidR="00C57959">
          <w:t>f</w:t>
        </w:r>
      </w:ins>
      <w:ins w:id="123" w:author="Freek Driesenaar" w:date="2018-05-04T11:00:00Z">
        <w:r w:rsidR="00487612">
          <w:t>iKks</w:t>
        </w:r>
      </w:ins>
      <w:r w:rsidR="00FC47AB">
        <w:t xml:space="preserve"> </w:t>
      </w:r>
      <w:r>
        <w:t>.</w:t>
      </w:r>
      <w:bookmarkStart w:id="124" w:name="_Toc496077760"/>
    </w:p>
    <w:bookmarkEnd w:id="124"/>
    <w:p w14:paraId="6EEF4016" w14:textId="77777777" w:rsidR="00F2436B" w:rsidRPr="00576CB6" w:rsidRDefault="00F2436B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B7A7A0F" w14:textId="77777777" w:rsidR="00AD0072" w:rsidRDefault="00A406AA" w:rsidP="00DD1753">
      <w:pPr>
        <w:pStyle w:val="Heading1"/>
        <w:spacing w:line="276" w:lineRule="auto"/>
        <w:rPr>
          <w:lang w:val="en-US"/>
        </w:rPr>
      </w:pPr>
      <w:bookmarkStart w:id="125" w:name="_Toc513450122"/>
      <w:r>
        <w:rPr>
          <w:lang w:val="en-US"/>
        </w:rPr>
        <w:lastRenderedPageBreak/>
        <w:t>Proces perspectief</w:t>
      </w:r>
      <w:bookmarkEnd w:id="125"/>
    </w:p>
    <w:p w14:paraId="54A98B35" w14:textId="5AE36197" w:rsidR="00DC350F" w:rsidRPr="006E7E53" w:rsidRDefault="006E7E53" w:rsidP="00DD1753">
      <w:pPr>
        <w:spacing w:line="276" w:lineRule="auto"/>
      </w:pPr>
      <w:r w:rsidRPr="006E7E53">
        <w:t xml:space="preserve">Startpunt </w:t>
      </w:r>
      <w:r w:rsidR="00470D21">
        <w:t>is</w:t>
      </w:r>
      <w:r w:rsidR="00F8043C">
        <w:t xml:space="preserve"> </w:t>
      </w:r>
      <w:r w:rsidR="00554E3F">
        <w:t xml:space="preserve">mensen met schulden </w:t>
      </w:r>
      <w:r w:rsidR="00693944">
        <w:t>die</w:t>
      </w:r>
      <w:r w:rsidRPr="006E7E53">
        <w:t xml:space="preserve"> </w:t>
      </w:r>
      <w:r w:rsidR="00554E3F">
        <w:t>zich bewust zijn</w:t>
      </w:r>
      <w:r>
        <w:t xml:space="preserve"> van </w:t>
      </w:r>
      <w:r w:rsidR="00554E3F">
        <w:t>hun</w:t>
      </w:r>
      <w:r>
        <w:t xml:space="preserve"> positie en aa</w:t>
      </w:r>
      <w:r w:rsidR="00DC350F">
        <w:t xml:space="preserve">nsluiting </w:t>
      </w:r>
      <w:r w:rsidR="00554E3F">
        <w:t xml:space="preserve">hebben </w:t>
      </w:r>
      <w:r w:rsidR="00DC350F">
        <w:t>gevonden bij</w:t>
      </w:r>
      <w:r w:rsidR="00470D21">
        <w:t xml:space="preserve"> </w:t>
      </w:r>
      <w:del w:id="126" w:author="Freek Driesenaar" w:date="2018-05-04T11:01:00Z">
        <w:r w:rsidR="00470D21" w:rsidDel="00487612">
          <w:delText>f</w:delText>
        </w:r>
        <w:r w:rsidDel="00487612">
          <w:delText>iKks</w:delText>
        </w:r>
      </w:del>
      <w:ins w:id="127" w:author="Freek Driesenaar" w:date="2018-05-04T11:01:00Z">
        <w:r w:rsidR="00487612">
          <w:t>fiKks</w:t>
        </w:r>
      </w:ins>
      <w:r>
        <w:t xml:space="preserve"> </w:t>
      </w:r>
      <w:r w:rsidR="00470D21">
        <w:t xml:space="preserve">met als doel </w:t>
      </w:r>
      <w:r>
        <w:t>om</w:t>
      </w:r>
      <w:r w:rsidRPr="006E7E53">
        <w:rPr>
          <w:color w:val="000000" w:themeColor="text1"/>
          <w:sz w:val="22"/>
          <w:szCs w:val="22"/>
        </w:rPr>
        <w:t xml:space="preserve"> </w:t>
      </w:r>
      <w:r w:rsidRPr="006E7E53">
        <w:t xml:space="preserve">op eigen kracht uit de financiële problemen te komen. </w:t>
      </w:r>
      <w:r w:rsidR="00554E3F">
        <w:t xml:space="preserve">Er wordt een duidelijk onderscheid </w:t>
      </w:r>
      <w:r w:rsidR="0033410F">
        <w:t xml:space="preserve">gemaakt </w:t>
      </w:r>
      <w:r w:rsidR="002D30E9">
        <w:t xml:space="preserve">tussen </w:t>
      </w:r>
      <w:r w:rsidR="00554E3F">
        <w:t>hun</w:t>
      </w:r>
      <w:r w:rsidR="005709CB">
        <w:t xml:space="preserve"> rol als </w:t>
      </w:r>
      <w:r w:rsidR="008D70C9">
        <w:t>G</w:t>
      </w:r>
      <w:r w:rsidR="005709CB">
        <w:t>ebruiker van</w:t>
      </w:r>
      <w:r w:rsidR="00470D21">
        <w:t xml:space="preserve"> de</w:t>
      </w:r>
      <w:r w:rsidR="005709CB">
        <w:t xml:space="preserve"> </w:t>
      </w:r>
      <w:del w:id="128" w:author="Freek Driesenaar" w:date="2018-05-04T11:01:00Z">
        <w:r w:rsidR="005709CB" w:rsidDel="00487612">
          <w:delText>fiKks</w:delText>
        </w:r>
      </w:del>
      <w:ins w:id="129" w:author="Freek Driesenaar" w:date="2018-05-04T11:01:00Z">
        <w:r w:rsidR="00487612">
          <w:t>fiKks</w:t>
        </w:r>
      </w:ins>
      <w:r w:rsidR="00470D21">
        <w:t xml:space="preserve"> applicatie</w:t>
      </w:r>
      <w:r w:rsidR="005709CB">
        <w:t xml:space="preserve"> en </w:t>
      </w:r>
      <w:r w:rsidR="00554E3F">
        <w:t xml:space="preserve">als </w:t>
      </w:r>
      <w:r w:rsidR="008D70C9">
        <w:t>B</w:t>
      </w:r>
      <w:r w:rsidR="005709CB">
        <w:t xml:space="preserve">etrokkene </w:t>
      </w:r>
      <w:r w:rsidR="00554E3F">
        <w:t>in relatie tot</w:t>
      </w:r>
      <w:r w:rsidR="00D86476">
        <w:t xml:space="preserve"> de S</w:t>
      </w:r>
      <w:r w:rsidR="005709CB">
        <w:t xml:space="preserve">chuldeiser. </w:t>
      </w:r>
    </w:p>
    <w:p w14:paraId="074E508A" w14:textId="77777777" w:rsidR="006E7E53" w:rsidRPr="006E7E53" w:rsidRDefault="006E7E53" w:rsidP="00DD1753">
      <w:pPr>
        <w:spacing w:line="276" w:lineRule="auto"/>
      </w:pPr>
    </w:p>
    <w:p w14:paraId="62748144" w14:textId="77777777" w:rsidR="00AD0072" w:rsidRDefault="00227FB2" w:rsidP="00DD1753">
      <w:pPr>
        <w:spacing w:line="276" w:lineRule="auto"/>
        <w:rPr>
          <w:lang w:val="en-US"/>
        </w:rPr>
      </w:pPr>
      <w:r w:rsidRPr="00227FB2">
        <w:rPr>
          <w:noProof/>
          <w:lang w:val="en-US"/>
        </w:rPr>
        <w:drawing>
          <wp:inline distT="0" distB="0" distL="0" distR="0" wp14:anchorId="4A809646" wp14:editId="4211E993">
            <wp:extent cx="5755640" cy="4351020"/>
            <wp:effectExtent l="0" t="0" r="1016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0451" w14:textId="77777777" w:rsidR="00AD0072" w:rsidRDefault="00AD0072" w:rsidP="00DD1753">
      <w:pPr>
        <w:spacing w:line="276" w:lineRule="auto"/>
        <w:rPr>
          <w:lang w:val="en-US"/>
        </w:rPr>
      </w:pPr>
    </w:p>
    <w:p w14:paraId="72025F81" w14:textId="59D16537" w:rsidR="005F1D58" w:rsidRDefault="00CB4FB5" w:rsidP="00DD1753">
      <w:pPr>
        <w:spacing w:line="276" w:lineRule="auto"/>
      </w:pPr>
      <w:r>
        <w:t xml:space="preserve">Bij het gebruik van de </w:t>
      </w:r>
      <w:r w:rsidR="00DF27F7">
        <w:t>‘</w:t>
      </w:r>
      <w:r w:rsidR="008D70C9">
        <w:t>R</w:t>
      </w:r>
      <w:r>
        <w:t>echt op inzage</w:t>
      </w:r>
      <w:r w:rsidR="00DF27F7">
        <w:t xml:space="preserve"> dienst’</w:t>
      </w:r>
      <w:r>
        <w:t xml:space="preserve"> – en </w:t>
      </w:r>
      <w:r w:rsidR="00DF27F7">
        <w:t>‘</w:t>
      </w:r>
      <w:r w:rsidR="008D70C9">
        <w:t>B</w:t>
      </w:r>
      <w:r>
        <w:t>etalingsregeling dienst</w:t>
      </w:r>
      <w:r w:rsidR="00DF27F7">
        <w:t>’</w:t>
      </w:r>
      <w:r>
        <w:t xml:space="preserve"> </w:t>
      </w:r>
      <w:r w:rsidR="00DF27F7">
        <w:t>door</w:t>
      </w:r>
      <w:r w:rsidRPr="00CB4FB5">
        <w:t xml:space="preserve"> </w:t>
      </w:r>
      <w:r w:rsidR="008D70C9">
        <w:t>B</w:t>
      </w:r>
      <w:r w:rsidRPr="00CB4FB5">
        <w:t>etrokke</w:t>
      </w:r>
      <w:r w:rsidR="008D70C9">
        <w:t>ne</w:t>
      </w:r>
      <w:r w:rsidR="00DF27F7">
        <w:t xml:space="preserve"> blijft S</w:t>
      </w:r>
      <w:r>
        <w:t xml:space="preserve">chuldeiser </w:t>
      </w:r>
      <w:r w:rsidR="0098778B">
        <w:t xml:space="preserve">volledig in controle over het vaststellen van de identiteit van betrokkene door </w:t>
      </w:r>
      <w:r w:rsidR="00D86476">
        <w:t>gebruik van het</w:t>
      </w:r>
      <w:r w:rsidR="0098778B">
        <w:t xml:space="preserve"> eigen authenticatie</w:t>
      </w:r>
      <w:r w:rsidR="00D86476">
        <w:t>proces</w:t>
      </w:r>
      <w:r w:rsidR="000E65F4">
        <w:t xml:space="preserve">. </w:t>
      </w:r>
      <w:r w:rsidR="00D86476">
        <w:t xml:space="preserve">Tegelijkertijd is het voor betrokkene mogelijk om als gebruiker van </w:t>
      </w:r>
      <w:del w:id="130" w:author="Freek Driesenaar" w:date="2018-05-04T11:01:00Z">
        <w:r w:rsidR="00D86476" w:rsidDel="00487612">
          <w:delText>fiKks</w:delText>
        </w:r>
      </w:del>
      <w:ins w:id="131" w:author="Freek Driesenaar" w:date="2018-05-04T11:01:00Z">
        <w:r w:rsidR="00487612">
          <w:t>fiKks</w:t>
        </w:r>
      </w:ins>
      <w:r w:rsidR="00D86476">
        <w:t xml:space="preserve"> </w:t>
      </w:r>
      <w:r w:rsidR="000E65F4">
        <w:t xml:space="preserve">een zekere mate van anonimiteit </w:t>
      </w:r>
      <w:r w:rsidR="00D86476">
        <w:t>te behouden.</w:t>
      </w:r>
    </w:p>
    <w:p w14:paraId="6016CE06" w14:textId="77777777" w:rsidR="008D70C9" w:rsidRDefault="008D70C9" w:rsidP="00DD1753">
      <w:pPr>
        <w:spacing w:line="276" w:lineRule="auto"/>
      </w:pPr>
      <w:bookmarkStart w:id="132" w:name="_Toc496077761"/>
    </w:p>
    <w:p w14:paraId="65EAA740" w14:textId="77777777" w:rsidR="008D70C9" w:rsidRDefault="008D70C9" w:rsidP="00DD1753">
      <w:pPr>
        <w:spacing w:line="276" w:lineRule="auto"/>
      </w:pPr>
    </w:p>
    <w:p w14:paraId="761F31BE" w14:textId="77777777" w:rsidR="008D70C9" w:rsidRDefault="008D70C9" w:rsidP="00DD1753">
      <w:pPr>
        <w:spacing w:line="276" w:lineRule="auto"/>
      </w:pPr>
    </w:p>
    <w:p w14:paraId="25C42AA7" w14:textId="551F88D3" w:rsidR="007001B6" w:rsidRDefault="007001B6">
      <w:pPr>
        <w:rPr>
          <w:ins w:id="133" w:author="Freek Driesenaar" w:date="2018-05-07T09:50:00Z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ins w:id="134" w:author="Freek Driesenaar" w:date="2018-05-07T09:50:00Z">
        <w:r>
          <w:rPr>
            <w:rFonts w:asciiTheme="majorHAnsi" w:eastAsiaTheme="majorEastAsia" w:hAnsiTheme="majorHAnsi" w:cstheme="majorBidi"/>
            <w:color w:val="2F5496" w:themeColor="accent1" w:themeShade="BF"/>
            <w:sz w:val="32"/>
            <w:szCs w:val="32"/>
          </w:rPr>
          <w:br w:type="page"/>
        </w:r>
      </w:ins>
    </w:p>
    <w:p w14:paraId="35D0DDF2" w14:textId="50CC639A" w:rsidR="000E65F4" w:rsidDel="007001B6" w:rsidRDefault="000E65F4" w:rsidP="00DD1753">
      <w:pPr>
        <w:spacing w:line="276" w:lineRule="auto"/>
        <w:rPr>
          <w:del w:id="135" w:author="Freek Driesenaar" w:date="2018-05-07T09:50:00Z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36" w:name="_Toc513450123"/>
      <w:bookmarkEnd w:id="136"/>
    </w:p>
    <w:p w14:paraId="71A52068" w14:textId="77777777" w:rsidR="00AD0072" w:rsidRPr="005F1D58" w:rsidRDefault="007E7BBE" w:rsidP="00DD1753">
      <w:pPr>
        <w:pStyle w:val="Heading1"/>
        <w:spacing w:line="276" w:lineRule="auto"/>
      </w:pPr>
      <w:bookmarkStart w:id="137" w:name="_Toc513450124"/>
      <w:r w:rsidRPr="005F1D58">
        <w:t xml:space="preserve">Applicatie </w:t>
      </w:r>
      <w:bookmarkEnd w:id="132"/>
      <w:r w:rsidR="00C2308B" w:rsidRPr="005F1D58">
        <w:t>perspectief</w:t>
      </w:r>
      <w:bookmarkEnd w:id="137"/>
    </w:p>
    <w:p w14:paraId="66D92A84" w14:textId="2E349BBE" w:rsidR="004625D8" w:rsidRDefault="001A6EA3" w:rsidP="00DD1753">
      <w:pPr>
        <w:spacing w:line="276" w:lineRule="auto"/>
      </w:pPr>
      <w:r>
        <w:t xml:space="preserve">Voor de </w:t>
      </w:r>
      <w:r w:rsidR="00A80663">
        <w:t>gebruiker</w:t>
      </w:r>
      <w:r w:rsidR="004625D8">
        <w:t xml:space="preserve"> is </w:t>
      </w:r>
      <w:del w:id="138" w:author="Freek Driesenaar" w:date="2018-05-04T11:01:00Z">
        <w:r w:rsidR="004625D8" w:rsidDel="00487612">
          <w:delText>FiKks</w:delText>
        </w:r>
      </w:del>
      <w:ins w:id="139" w:author="Freek Driesenaar" w:date="2018-05-04T11:03:00Z">
        <w:r w:rsidR="00C57959">
          <w:t>f</w:t>
        </w:r>
      </w:ins>
      <w:ins w:id="140" w:author="Freek Driesenaar" w:date="2018-05-04T11:01:00Z">
        <w:r w:rsidR="00487612">
          <w:t>iKks</w:t>
        </w:r>
      </w:ins>
      <w:r w:rsidR="004625D8">
        <w:t xml:space="preserve"> in</w:t>
      </w:r>
      <w:r>
        <w:t xml:space="preserve"> de eerste plaats een App. </w:t>
      </w:r>
      <w:r w:rsidRPr="001A6EA3">
        <w:t>Het idee achter de app</w:t>
      </w:r>
      <w:r w:rsidR="001C6520">
        <w:t>licatie</w:t>
      </w:r>
      <w:r w:rsidRPr="001A6EA3">
        <w:t xml:space="preserve"> is laagdrempelige hulp bij geldproblemen. </w:t>
      </w:r>
      <w:r w:rsidR="000E65F4">
        <w:t>Gebruikers</w:t>
      </w:r>
      <w:r w:rsidRPr="001A6EA3">
        <w:t xml:space="preserve"> worden gekoppeld aan een buddy en via de </w:t>
      </w:r>
      <w:del w:id="141" w:author="Freek Driesenaar" w:date="2018-05-04T11:01:00Z">
        <w:r w:rsidR="000E65F4" w:rsidDel="00487612">
          <w:delText>FiKks</w:delText>
        </w:r>
      </w:del>
      <w:ins w:id="142" w:author="Freek Driesenaar" w:date="2018-05-04T11:04:00Z">
        <w:r w:rsidR="006A6727">
          <w:t>f</w:t>
        </w:r>
      </w:ins>
      <w:ins w:id="143" w:author="Freek Driesenaar" w:date="2018-05-04T11:01:00Z">
        <w:r w:rsidR="00487612">
          <w:t>iKks</w:t>
        </w:r>
      </w:ins>
      <w:r w:rsidR="000E65F4">
        <w:t xml:space="preserve"> </w:t>
      </w:r>
      <w:r w:rsidR="001C6520">
        <w:t>A</w:t>
      </w:r>
      <w:r w:rsidRPr="001A6EA3">
        <w:t xml:space="preserve">pp kunnen </w:t>
      </w:r>
      <w:r w:rsidR="004625D8">
        <w:t xml:space="preserve">deze </w:t>
      </w:r>
      <w:r w:rsidR="000E65F4">
        <w:t xml:space="preserve">gebruikers met ondersteuning van de buddy werken aan overzicht en inzicht met betrekking tot betalingsachterstanden – schulden – en </w:t>
      </w:r>
      <w:r w:rsidR="004625D8">
        <w:t xml:space="preserve">inkomsten en uitgaven. </w:t>
      </w:r>
    </w:p>
    <w:p w14:paraId="34410A28" w14:textId="77777777" w:rsidR="004625D8" w:rsidRDefault="004625D8" w:rsidP="00DD1753">
      <w:pPr>
        <w:spacing w:line="276" w:lineRule="auto"/>
      </w:pPr>
    </w:p>
    <w:p w14:paraId="3E2F7234" w14:textId="473E44E3" w:rsidR="001A6EA3" w:rsidRDefault="00F862A0" w:rsidP="00DD1753">
      <w:pPr>
        <w:spacing w:line="276" w:lineRule="auto"/>
      </w:pPr>
      <w:r>
        <w:t xml:space="preserve">De </w:t>
      </w:r>
      <w:del w:id="144" w:author="Freek Driesenaar" w:date="2018-05-04T11:01:00Z">
        <w:r w:rsidDel="00487612">
          <w:delText>fiKks</w:delText>
        </w:r>
      </w:del>
      <w:ins w:id="145" w:author="Freek Driesenaar" w:date="2018-05-04T11:01:00Z">
        <w:r w:rsidR="00487612">
          <w:t>fiKks</w:t>
        </w:r>
      </w:ins>
      <w:r>
        <w:t xml:space="preserve"> App is er volledig op gericht de inkomsten en uitgaven met elkaar in balans te brengen, prioriteiten aan t</w:t>
      </w:r>
      <w:r w:rsidR="004F13D9">
        <w:t>e brengen en tot afspraken met S</w:t>
      </w:r>
      <w:r>
        <w:t>chuldeisers te komen om bestaande betalingsachterstanden weg te werken en nieuwe te voorkomen.</w:t>
      </w:r>
    </w:p>
    <w:p w14:paraId="3D3D0E48" w14:textId="77777777" w:rsidR="004F13D9" w:rsidRPr="001A6EA3" w:rsidRDefault="004F13D9" w:rsidP="00DD1753">
      <w:pPr>
        <w:spacing w:line="276" w:lineRule="auto"/>
      </w:pPr>
    </w:p>
    <w:p w14:paraId="6A59AE61" w14:textId="77777777" w:rsidR="007E7BBE" w:rsidRDefault="00D7489F" w:rsidP="00DD1753">
      <w:pPr>
        <w:spacing w:line="276" w:lineRule="auto"/>
        <w:rPr>
          <w:lang w:val="en-US"/>
        </w:rPr>
      </w:pPr>
      <w:r w:rsidRPr="00D7489F">
        <w:rPr>
          <w:noProof/>
          <w:lang w:val="en-US"/>
        </w:rPr>
        <w:drawing>
          <wp:inline distT="0" distB="0" distL="0" distR="0" wp14:anchorId="443A86B1" wp14:editId="144E096C">
            <wp:extent cx="5755640" cy="4624070"/>
            <wp:effectExtent l="0" t="0" r="1016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15C" w14:textId="77777777" w:rsidR="007E7BBE" w:rsidRDefault="007E7BBE" w:rsidP="00DD1753">
      <w:pPr>
        <w:spacing w:line="276" w:lineRule="auto"/>
        <w:rPr>
          <w:lang w:val="en-US"/>
        </w:rPr>
      </w:pPr>
    </w:p>
    <w:p w14:paraId="1037BC0A" w14:textId="4C15DB45" w:rsidR="007001B6" w:rsidRDefault="007001B6">
      <w:pPr>
        <w:rPr>
          <w:ins w:id="146" w:author="Freek Driesenaar" w:date="2018-05-07T09:50:00Z"/>
          <w:lang w:val="en-US"/>
        </w:rPr>
      </w:pPr>
      <w:ins w:id="147" w:author="Freek Driesenaar" w:date="2018-05-07T09:50:00Z">
        <w:r>
          <w:rPr>
            <w:lang w:val="en-US"/>
          </w:rPr>
          <w:br w:type="page"/>
        </w:r>
      </w:ins>
    </w:p>
    <w:p w14:paraId="7D89B51D" w14:textId="191BDDAD" w:rsidR="00D173B4" w:rsidDel="007001B6" w:rsidRDefault="00D173B4" w:rsidP="00DD1753">
      <w:pPr>
        <w:spacing w:line="276" w:lineRule="auto"/>
        <w:rPr>
          <w:del w:id="148" w:author="Freek Driesenaar" w:date="2018-05-07T09:50:00Z"/>
          <w:lang w:val="en-US"/>
        </w:rPr>
      </w:pPr>
    </w:p>
    <w:p w14:paraId="45358627" w14:textId="1715EA63" w:rsidR="00781623" w:rsidRDefault="00FC47AB" w:rsidP="00DD1753">
      <w:pPr>
        <w:spacing w:line="276" w:lineRule="auto"/>
      </w:pPr>
      <w:r w:rsidRPr="00FC47AB">
        <w:t xml:space="preserve">Voor het opstellen van een schuldenoverzicht </w:t>
      </w:r>
      <w:r>
        <w:t xml:space="preserve">biedt </w:t>
      </w:r>
      <w:del w:id="149" w:author="Freek Driesenaar" w:date="2018-05-04T11:01:00Z">
        <w:r w:rsidR="00781623" w:rsidDel="00487612">
          <w:delText>fIKks</w:delText>
        </w:r>
      </w:del>
      <w:ins w:id="150" w:author="Freek Driesenaar" w:date="2018-05-04T11:01:00Z">
        <w:r w:rsidR="00487612">
          <w:t>fiKks</w:t>
        </w:r>
      </w:ins>
      <w:r>
        <w:t xml:space="preserve"> de </w:t>
      </w:r>
      <w:r w:rsidR="001C6520">
        <w:t>G</w:t>
      </w:r>
      <w:r>
        <w:t xml:space="preserve">ebruiker naast het handmatig invoeren de optie om de betreffende informatie </w:t>
      </w:r>
      <w:r w:rsidR="00781623">
        <w:t>automatisch in te lezen in de App door middel van de volgende opties:</w:t>
      </w:r>
    </w:p>
    <w:p w14:paraId="31685AB0" w14:textId="77777777" w:rsidR="00781623" w:rsidRDefault="00781623" w:rsidP="00DD1753">
      <w:pPr>
        <w:spacing w:line="276" w:lineRule="auto"/>
      </w:pPr>
    </w:p>
    <w:p w14:paraId="0B6BE796" w14:textId="5BAC88E4" w:rsidR="00FC47AB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Volgen van een link </w:t>
      </w:r>
      <w:r w:rsidR="00AA620A">
        <w:t xml:space="preserve">in de </w:t>
      </w:r>
      <w:del w:id="151" w:author="Freek Driesenaar" w:date="2018-05-04T11:01:00Z">
        <w:r w:rsidR="00AA620A" w:rsidDel="00487612">
          <w:delText>FikKs</w:delText>
        </w:r>
      </w:del>
      <w:ins w:id="152" w:author="Freek Driesenaar" w:date="2018-05-04T11:04:00Z">
        <w:r w:rsidR="006A6727">
          <w:t>fiKks</w:t>
        </w:r>
      </w:ins>
      <w:r w:rsidR="00AA620A">
        <w:t xml:space="preserve"> App </w:t>
      </w:r>
      <w:r>
        <w:t>naar een applicatie (portaal of App</w:t>
      </w:r>
      <w:r w:rsidR="00594A1B">
        <w:t xml:space="preserve"> / browser of  mobiel</w:t>
      </w:r>
      <w:r>
        <w:t>)</w:t>
      </w:r>
      <w:r w:rsidR="00E63A00">
        <w:t xml:space="preserve"> van een ‘bekende’ Schuldeiser</w:t>
      </w:r>
    </w:p>
    <w:p w14:paraId="45A00A35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het portaal van een aangesloten </w:t>
      </w:r>
      <w:r w:rsidR="00E63A00">
        <w:t>S</w:t>
      </w:r>
      <w:r>
        <w:t xml:space="preserve">chuldeiser </w:t>
      </w:r>
    </w:p>
    <w:p w14:paraId="27B46D3F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een herinnering of aanmaning van een aanges</w:t>
      </w:r>
      <w:r w:rsidR="00594A1B">
        <w:t>loten S</w:t>
      </w:r>
      <w:r>
        <w:t>chuldeiser</w:t>
      </w:r>
    </w:p>
    <w:p w14:paraId="4FCFC322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Volgen van een link </w:t>
      </w:r>
      <w:r w:rsidR="00594A1B">
        <w:t>in een App van een aangesloten S</w:t>
      </w:r>
      <w:r>
        <w:t>chuldeiser</w:t>
      </w:r>
    </w:p>
    <w:p w14:paraId="707DC07F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>Anders</w:t>
      </w:r>
      <w:r w:rsidR="00A406AA">
        <w:t>, ….</w:t>
      </w:r>
    </w:p>
    <w:p w14:paraId="234EBD7A" w14:textId="77777777" w:rsidR="00781623" w:rsidRDefault="00781623" w:rsidP="00DD1753">
      <w:pPr>
        <w:spacing w:line="276" w:lineRule="auto"/>
      </w:pPr>
    </w:p>
    <w:p w14:paraId="1EC7B62F" w14:textId="4235A2F7" w:rsidR="00781623" w:rsidRPr="00FC47AB" w:rsidRDefault="00781623" w:rsidP="00DD1753">
      <w:pPr>
        <w:spacing w:line="276" w:lineRule="auto"/>
      </w:pPr>
      <w:r>
        <w:t xml:space="preserve">De implementatie van de wijze waarop informatie ingelezen wordt in de </w:t>
      </w:r>
      <w:del w:id="153" w:author="Freek Driesenaar" w:date="2018-05-04T11:01:00Z">
        <w:r w:rsidDel="00487612">
          <w:delText>fiKks</w:delText>
        </w:r>
      </w:del>
      <w:ins w:id="154" w:author="Freek Driesenaar" w:date="2018-05-04T11:01:00Z">
        <w:r w:rsidR="00487612">
          <w:t>fiKks</w:t>
        </w:r>
      </w:ins>
      <w:r>
        <w:t xml:space="preserve"> App kan op velerlei wijze worden vormgegeven. De feitelijke basis hiervoor is het</w:t>
      </w:r>
      <w:r w:rsidR="00C2308B">
        <w:t xml:space="preserve"> onder regie van de </w:t>
      </w:r>
      <w:r w:rsidR="00E63A00">
        <w:t>G</w:t>
      </w:r>
      <w:r w:rsidR="00C2308B">
        <w:t>ebruiker</w:t>
      </w:r>
      <w:r w:rsidR="00594A1B">
        <w:t>/</w:t>
      </w:r>
      <w:r w:rsidR="00E63A00">
        <w:t>B</w:t>
      </w:r>
      <w:r w:rsidR="00594A1B">
        <w:t>etrokkene</w:t>
      </w:r>
      <w:r w:rsidR="00C2308B">
        <w:t xml:space="preserve"> </w:t>
      </w:r>
      <w:r>
        <w:t xml:space="preserve">uitwisselen van </w:t>
      </w:r>
      <w:r w:rsidR="00C2308B">
        <w:t xml:space="preserve">informatie </w:t>
      </w:r>
      <w:r w:rsidR="00A315C9">
        <w:t xml:space="preserve">met gebruik van het </w:t>
      </w:r>
      <w:del w:id="155" w:author="Freek Driesenaar" w:date="2018-05-04T10:54:00Z">
        <w:r w:rsidR="00A315C9" w:rsidDel="00F77280">
          <w:delText>Qiy Trust Framework</w:delText>
        </w:r>
      </w:del>
      <w:ins w:id="156" w:author="Freek Driesenaar" w:date="2018-05-04T10:54:00Z">
        <w:r w:rsidR="00F77280">
          <w:t>Qiy Trust Network</w:t>
        </w:r>
      </w:ins>
      <w:r w:rsidR="00C2308B">
        <w:t>.</w:t>
      </w:r>
    </w:p>
    <w:p w14:paraId="6EA4D9C6" w14:textId="77777777" w:rsidR="00E11963" w:rsidRPr="00F37F45" w:rsidRDefault="00E11963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57" w:name="_Toc496077762"/>
      <w:r w:rsidRPr="00F37F45">
        <w:br w:type="page"/>
      </w:r>
    </w:p>
    <w:p w14:paraId="454383AE" w14:textId="77777777" w:rsidR="007E7BBE" w:rsidRDefault="007E7BBE" w:rsidP="00DD1753">
      <w:pPr>
        <w:pStyle w:val="Heading1"/>
        <w:spacing w:line="276" w:lineRule="auto"/>
        <w:rPr>
          <w:lang w:val="en-US"/>
        </w:rPr>
      </w:pPr>
      <w:bookmarkStart w:id="158" w:name="_Toc513450125"/>
      <w:r>
        <w:rPr>
          <w:lang w:val="en-US"/>
        </w:rPr>
        <w:lastRenderedPageBreak/>
        <w:t xml:space="preserve">Integratie </w:t>
      </w:r>
      <w:bookmarkEnd w:id="157"/>
      <w:r w:rsidR="00C2308B">
        <w:rPr>
          <w:lang w:val="en-US"/>
        </w:rPr>
        <w:t>perspectief</w:t>
      </w:r>
      <w:bookmarkEnd w:id="158"/>
    </w:p>
    <w:p w14:paraId="4A1F82B3" w14:textId="77777777" w:rsidR="00866DE2" w:rsidRDefault="00866DE2" w:rsidP="00DD1753">
      <w:pPr>
        <w:spacing w:line="276" w:lineRule="auto"/>
      </w:pPr>
    </w:p>
    <w:p w14:paraId="35E5FAB9" w14:textId="561D49B3" w:rsidR="007E7BBE" w:rsidRPr="00866DE2" w:rsidRDefault="00866DE2" w:rsidP="00DD1753">
      <w:pPr>
        <w:spacing w:line="276" w:lineRule="auto"/>
      </w:pPr>
      <w:r w:rsidRPr="00866DE2">
        <w:t xml:space="preserve">Overzicht van de gegevensuitwisseling met </w:t>
      </w:r>
      <w:del w:id="159" w:author="Freek Driesenaar" w:date="2018-05-04T11:01:00Z">
        <w:r w:rsidRPr="00866DE2" w:rsidDel="00487612">
          <w:delText>fiKks</w:delText>
        </w:r>
      </w:del>
      <w:ins w:id="160" w:author="Freek Driesenaar" w:date="2018-05-04T11:01:00Z">
        <w:r w:rsidR="00487612">
          <w:t>fiKks</w:t>
        </w:r>
      </w:ins>
      <w:r w:rsidRPr="00866DE2">
        <w:t xml:space="preserve"> op basis van het </w:t>
      </w:r>
      <w:del w:id="161" w:author="Freek Driesenaar" w:date="2018-05-04T10:54:00Z">
        <w:r w:rsidRPr="00866DE2" w:rsidDel="00F77280">
          <w:delText>Qiy Trust Framework</w:delText>
        </w:r>
      </w:del>
      <w:ins w:id="162" w:author="Freek Driesenaar" w:date="2018-05-04T10:54:00Z">
        <w:r w:rsidR="00F77280">
          <w:t>Qiy Trust Network</w:t>
        </w:r>
      </w:ins>
      <w:r w:rsidRPr="00866DE2">
        <w:t>.</w:t>
      </w:r>
    </w:p>
    <w:p w14:paraId="52D0620C" w14:textId="77777777" w:rsidR="00866DE2" w:rsidRPr="00866DE2" w:rsidRDefault="00866DE2" w:rsidP="00DD1753">
      <w:pPr>
        <w:spacing w:line="276" w:lineRule="auto"/>
      </w:pPr>
    </w:p>
    <w:p w14:paraId="1F4E5435" w14:textId="463FF48D" w:rsidR="00AD0072" w:rsidRDefault="00FE5ACE" w:rsidP="00DD1753">
      <w:pPr>
        <w:spacing w:line="276" w:lineRule="auto"/>
        <w:rPr>
          <w:lang w:val="en-US"/>
        </w:rPr>
      </w:pPr>
      <w:bookmarkStart w:id="163" w:name="_GoBack"/>
      <w:ins w:id="164" w:author="Freek Driesenaar" w:date="2018-05-08T09:46:00Z">
        <w:r>
          <w:rPr>
            <w:noProof/>
          </w:rPr>
          <w:drawing>
            <wp:inline distT="0" distB="0" distL="0" distR="0" wp14:anchorId="1E95AC7A" wp14:editId="7DA098E4">
              <wp:extent cx="5755472" cy="5170170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472" cy="51701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bookmarkEnd w:id="163"/>
      <w:del w:id="165" w:author="Freek Driesenaar" w:date="2018-05-04T15:05:00Z">
        <w:r w:rsidR="00D7489F" w:rsidRPr="00D7489F" w:rsidDel="00415187">
          <w:rPr>
            <w:noProof/>
            <w:lang w:val="en-US"/>
          </w:rPr>
          <w:drawing>
            <wp:inline distT="0" distB="0" distL="0" distR="0" wp14:anchorId="10CC34E7" wp14:editId="25AB7AFA">
              <wp:extent cx="5755640" cy="5833745"/>
              <wp:effectExtent l="0" t="0" r="10160" b="8255"/>
              <wp:docPr id="6" name="Afbeelding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833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B0133AC" w14:textId="77777777" w:rsidR="00AD0072" w:rsidRDefault="00AD0072" w:rsidP="00DD1753">
      <w:pPr>
        <w:spacing w:line="276" w:lineRule="auto"/>
        <w:rPr>
          <w:lang w:val="en-US"/>
        </w:rPr>
      </w:pPr>
    </w:p>
    <w:p w14:paraId="18280CBA" w14:textId="77777777" w:rsidR="00857A24" w:rsidRDefault="00857A24" w:rsidP="00DD1753">
      <w:pPr>
        <w:spacing w:line="276" w:lineRule="auto"/>
      </w:pPr>
    </w:p>
    <w:p w14:paraId="537CFABC" w14:textId="77777777" w:rsidR="00A21C66" w:rsidRDefault="00A21C66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ABDCDA" w14:textId="668AD293" w:rsidR="00A21C66" w:rsidRDefault="00857A24" w:rsidP="00DD1753">
      <w:pPr>
        <w:pStyle w:val="Heading2"/>
        <w:spacing w:line="276" w:lineRule="auto"/>
      </w:pPr>
      <w:del w:id="166" w:author="Freek Driesenaar" w:date="2018-05-04T10:54:00Z">
        <w:r w:rsidDel="00F77280">
          <w:lastRenderedPageBreak/>
          <w:delText>Qiy Trust Framework</w:delText>
        </w:r>
      </w:del>
      <w:bookmarkStart w:id="167" w:name="_Toc513450126"/>
      <w:ins w:id="168" w:author="Freek Driesenaar" w:date="2018-05-04T10:54:00Z">
        <w:r w:rsidR="00F77280">
          <w:t>Qiy Trust Network</w:t>
        </w:r>
      </w:ins>
      <w:bookmarkEnd w:id="167"/>
    </w:p>
    <w:p w14:paraId="6844A03D" w14:textId="12CB97BE" w:rsidR="00A21C66" w:rsidRPr="00A21C66" w:rsidRDefault="00654D84" w:rsidP="00DD1753">
      <w:pPr>
        <w:spacing w:line="276" w:lineRule="auto"/>
        <w:rPr>
          <w:b/>
          <w:bCs/>
        </w:rPr>
      </w:pPr>
      <w:r>
        <w:t>Voor een</w:t>
      </w:r>
      <w:r w:rsidR="00A21C66">
        <w:t xml:space="preserve"> schaalbare realisatie van </w:t>
      </w:r>
      <w:r w:rsidR="00A21C66" w:rsidRPr="00E225C5">
        <w:t xml:space="preserve">gegevensuitwisseling wordt </w:t>
      </w:r>
      <w:r>
        <w:t xml:space="preserve">door </w:t>
      </w:r>
      <w:del w:id="169" w:author="Freek Driesenaar" w:date="2018-05-04T11:01:00Z">
        <w:r w:rsidDel="00487612">
          <w:delText>fiKks</w:delText>
        </w:r>
      </w:del>
      <w:ins w:id="170" w:author="Freek Driesenaar" w:date="2018-05-04T11:01:00Z">
        <w:r w:rsidR="00487612">
          <w:t>fiKks</w:t>
        </w:r>
      </w:ins>
      <w:r>
        <w:t xml:space="preserve"> </w:t>
      </w:r>
      <w:r w:rsidR="00A21C66" w:rsidRPr="00E225C5">
        <w:t xml:space="preserve">gebruik gemaakt van het </w:t>
      </w:r>
      <w:del w:id="171" w:author="Freek Driesenaar" w:date="2018-05-04T10:54:00Z">
        <w:r w:rsidR="00A21C66" w:rsidRPr="00E225C5" w:rsidDel="00F77280">
          <w:delText>Qiy Trust Framework</w:delText>
        </w:r>
      </w:del>
      <w:ins w:id="172" w:author="Freek Driesenaar" w:date="2018-05-04T10:54:00Z">
        <w:r w:rsidR="00F77280">
          <w:t>Qiy Trust Network</w:t>
        </w:r>
      </w:ins>
      <w:r>
        <w:t xml:space="preserve">. </w:t>
      </w:r>
      <w:r w:rsidR="00E63A00">
        <w:t xml:space="preserve">Deze infrastructuur </w:t>
      </w:r>
      <w:r w:rsidR="00D15565">
        <w:t>is niet alleen</w:t>
      </w:r>
      <w:r w:rsidR="00E63A00">
        <w:t xml:space="preserve"> </w:t>
      </w:r>
      <w:r w:rsidR="00A21C66">
        <w:t>schaalbaar</w:t>
      </w:r>
      <w:r w:rsidR="00D15565">
        <w:t xml:space="preserve">, maar voldoet </w:t>
      </w:r>
      <w:r w:rsidR="00A21C66">
        <w:t xml:space="preserve"> </w:t>
      </w:r>
      <w:r w:rsidR="00E63A00">
        <w:t>ook</w:t>
      </w:r>
      <w:r w:rsidR="00A21C66">
        <w:t xml:space="preserve"> </w:t>
      </w:r>
      <w:r w:rsidR="00D15565">
        <w:t xml:space="preserve">aan </w:t>
      </w:r>
      <w:r w:rsidR="00A21C66" w:rsidRPr="00E225C5">
        <w:t>de in de algemene verordening gegevensbescherming (AVG) opgenomen verplichting van gegevensbescherming door ontwerp (‘data protection by design’)</w:t>
      </w:r>
      <w:r w:rsidR="00A21C66" w:rsidRPr="00E225C5">
        <w:rPr>
          <w:bCs/>
        </w:rPr>
        <w:t xml:space="preserve">. </w:t>
      </w:r>
    </w:p>
    <w:p w14:paraId="2BC4268B" w14:textId="77777777" w:rsidR="00A21C66" w:rsidRDefault="00A21C66" w:rsidP="00DD1753">
      <w:pPr>
        <w:spacing w:line="276" w:lineRule="auto"/>
      </w:pPr>
    </w:p>
    <w:p w14:paraId="1F0768EE" w14:textId="00D04A51" w:rsidR="00A21C66" w:rsidRDefault="00A21C66" w:rsidP="00DD1753">
      <w:pPr>
        <w:spacing w:line="276" w:lineRule="auto"/>
      </w:pPr>
      <w:r>
        <w:t>Voor een</w:t>
      </w:r>
      <w:r w:rsidR="008C39A3">
        <w:t xml:space="preserve"> meer gedetailleerde </w:t>
      </w:r>
      <w:r>
        <w:t xml:space="preserve">beschrijving van </w:t>
      </w:r>
      <w:ins w:id="173" w:author="Freek Driesenaar" w:date="2018-05-04T11:14:00Z">
        <w:r w:rsidR="0070378B">
          <w:t xml:space="preserve">het </w:t>
        </w:r>
      </w:ins>
      <w:del w:id="174" w:author="Freek Driesenaar" w:date="2018-05-04T15:06:00Z">
        <w:r w:rsidDel="000536C2">
          <w:delText>Qiy</w:delText>
        </w:r>
      </w:del>
      <w:ins w:id="175" w:author="Freek Driesenaar" w:date="2018-05-04T11:14:00Z">
        <w:r w:rsidR="0070378B">
          <w:t>Qiy Trust Network</w:t>
        </w:r>
      </w:ins>
      <w:r>
        <w:t xml:space="preserve"> verwijzen wij u naar het document</w:t>
      </w:r>
      <w:ins w:id="176" w:author="Freek Driesenaar" w:date="2018-05-04T11:16:00Z">
        <w:r w:rsidR="0070378B">
          <w:t xml:space="preserve"> </w:t>
        </w:r>
      </w:ins>
      <w:del w:id="177" w:author="Freek Driesenaar" w:date="2018-05-04T15:07:00Z">
        <w:r w:rsidDel="000536C2">
          <w:delText xml:space="preserve"> </w:delText>
        </w:r>
      </w:del>
      <w:r w:rsidR="003C1F93">
        <w:fldChar w:fldCharType="begin"/>
      </w:r>
      <w:ins w:id="178" w:author="Freek Driesenaar" w:date="2018-05-04T15:08:00Z">
        <w:r w:rsidR="000536C2">
          <w:instrText>HYPERLINK "https://github.com/qiyfoundation/Qiy-Scheme/blob/topic/Qiy-Scheme-v1.1/Functional%20Specification.md"</w:instrText>
        </w:r>
      </w:ins>
      <w:del w:id="179" w:author="Freek Driesenaar" w:date="2018-05-04T11:20:00Z">
        <w:r w:rsidR="003C1F93" w:rsidDel="004A20A7">
          <w:delInstrText xml:space="preserve"> HYPERLINK "https://github.com/qiyfoundation/Qiy-Scheme/blob/feature/Qiy-Scheme-v1.1/Functional%20Specification.md" </w:delInstrText>
        </w:r>
      </w:del>
      <w:r w:rsidR="003C1F93">
        <w:fldChar w:fldCharType="separate"/>
      </w:r>
      <w:del w:id="180" w:author="Freek Driesenaar" w:date="2018-05-04T11:20:00Z">
        <w:r w:rsidR="00030AAC" w:rsidRPr="00030AAC" w:rsidDel="004A20A7">
          <w:rPr>
            <w:rStyle w:val="Hyperlink"/>
          </w:rPr>
          <w:delText>FUNCTIONAL SPECIFICATION 'QIY SCHEME V1.1'</w:delText>
        </w:r>
      </w:del>
      <w:ins w:id="181" w:author="Freek Driesenaar" w:date="2018-05-04T11:20:00Z">
        <w:r w:rsidR="004A20A7">
          <w:rPr>
            <w:rStyle w:val="Hyperlink"/>
          </w:rPr>
          <w:t>Functional Specification 'Qiy Scheme v1.1'</w:t>
        </w:r>
      </w:ins>
      <w:r w:rsidR="003C1F93">
        <w:rPr>
          <w:rStyle w:val="Hyperlink"/>
        </w:rPr>
        <w:fldChar w:fldCharType="end"/>
      </w:r>
      <w:r>
        <w:t>.</w:t>
      </w:r>
    </w:p>
    <w:p w14:paraId="7A514268" w14:textId="77777777" w:rsidR="00D80867" w:rsidRDefault="00D80867" w:rsidP="00DD1753">
      <w:pPr>
        <w:spacing w:line="276" w:lineRule="auto"/>
      </w:pPr>
    </w:p>
    <w:p w14:paraId="1A6D88B8" w14:textId="759E6768" w:rsidR="008D2607" w:rsidRDefault="008D2607" w:rsidP="00DD1753">
      <w:pPr>
        <w:pStyle w:val="Heading2"/>
        <w:spacing w:line="276" w:lineRule="auto"/>
      </w:pPr>
      <w:bookmarkStart w:id="182" w:name="_Toc513450127"/>
      <w:r>
        <w:t xml:space="preserve">Aansluiten op het </w:t>
      </w:r>
      <w:del w:id="183" w:author="Freek Driesenaar" w:date="2018-05-04T10:54:00Z">
        <w:r w:rsidDel="00F77280">
          <w:delText>Qiy Trust Framework</w:delText>
        </w:r>
      </w:del>
      <w:ins w:id="184" w:author="Freek Driesenaar" w:date="2018-05-04T10:54:00Z">
        <w:r w:rsidR="00F77280">
          <w:t>Qiy Trust Network</w:t>
        </w:r>
      </w:ins>
      <w:bookmarkEnd w:id="182"/>
    </w:p>
    <w:p w14:paraId="7722B4E9" w14:textId="58786592" w:rsidR="00F66126" w:rsidRDefault="00A21C66" w:rsidP="00DD1753">
      <w:pPr>
        <w:spacing w:line="276" w:lineRule="auto"/>
      </w:pPr>
      <w:r>
        <w:t xml:space="preserve">Het </w:t>
      </w:r>
      <w:del w:id="185" w:author="Freek Driesenaar" w:date="2018-05-04T10:54:00Z">
        <w:r w:rsidDel="00F77280">
          <w:delText>Qiy Trust Framework</w:delText>
        </w:r>
      </w:del>
      <w:ins w:id="186" w:author="Freek Driesenaar" w:date="2018-05-04T10:54:00Z">
        <w:r w:rsidR="00F77280">
          <w:t>Qiy Trust Network</w:t>
        </w:r>
      </w:ins>
      <w:r>
        <w:t xml:space="preserve"> is een dienst </w:t>
      </w:r>
      <w:r w:rsidR="00F66126">
        <w:t xml:space="preserve">die </w:t>
      </w:r>
      <w:r>
        <w:t>wordt geleverd door Qiy Access Providers en</w:t>
      </w:r>
      <w:r w:rsidR="00654D84">
        <w:t xml:space="preserve"> </w:t>
      </w:r>
      <w:r w:rsidR="00F66126">
        <w:t xml:space="preserve">die </w:t>
      </w:r>
      <w:r>
        <w:t xml:space="preserve">voldoet aan de vereisten </w:t>
      </w:r>
      <w:r w:rsidR="00654D84">
        <w:t>van</w:t>
      </w:r>
      <w:r>
        <w:t xml:space="preserve"> het Qiy Afsprakenstelsel</w:t>
      </w:r>
      <w:r w:rsidR="00654D84">
        <w:t xml:space="preserve">. Dit afsprakenstelsel is </w:t>
      </w:r>
      <w:r w:rsidR="007A549E">
        <w:t>onder beheer</w:t>
      </w:r>
      <w:r w:rsidR="00654D84">
        <w:t xml:space="preserve"> van stichting Qiy Foundation.</w:t>
      </w:r>
      <w:r w:rsidR="007A549E">
        <w:t xml:space="preserve"> </w:t>
      </w:r>
    </w:p>
    <w:p w14:paraId="09834615" w14:textId="77777777" w:rsidR="00F66126" w:rsidRDefault="00F66126" w:rsidP="00DD1753">
      <w:pPr>
        <w:spacing w:line="276" w:lineRule="auto"/>
      </w:pPr>
    </w:p>
    <w:p w14:paraId="0C245BCA" w14:textId="5B862298" w:rsidR="008D2607" w:rsidRDefault="00A21C66" w:rsidP="00DD1753">
      <w:pPr>
        <w:spacing w:line="276" w:lineRule="auto"/>
      </w:pPr>
      <w:r>
        <w:t xml:space="preserve">De basis voor toegang tot het </w:t>
      </w:r>
      <w:del w:id="187" w:author="Freek Driesenaar" w:date="2018-05-04T10:54:00Z">
        <w:r w:rsidDel="00F77280">
          <w:delText>Qiy Trust Framework</w:delText>
        </w:r>
      </w:del>
      <w:ins w:id="188" w:author="Freek Driesenaar" w:date="2018-05-04T10:54:00Z">
        <w:r w:rsidR="00F77280">
          <w:t>Qiy Trust Network</w:t>
        </w:r>
      </w:ins>
      <w:r>
        <w:t xml:space="preserve"> wordt gevormd door de Qiy Node.</w:t>
      </w:r>
      <w:r w:rsidR="00F66126">
        <w:t xml:space="preserve"> </w:t>
      </w:r>
      <w:r w:rsidR="00827D82">
        <w:t xml:space="preserve">Een </w:t>
      </w:r>
      <w:del w:id="189" w:author="Freek Driesenaar" w:date="2018-05-04T11:01:00Z">
        <w:r w:rsidR="00827D82" w:rsidDel="00487612">
          <w:delText>fiKks</w:delText>
        </w:r>
      </w:del>
      <w:ins w:id="190" w:author="Freek Driesenaar" w:date="2018-05-04T11:01:00Z">
        <w:r w:rsidR="00487612">
          <w:t>fiKks</w:t>
        </w:r>
      </w:ins>
      <w:r w:rsidR="00827D82">
        <w:t xml:space="preserve"> gebruiker krijgt de beschikking over zijn Qiy Node op het moment dat hij de </w:t>
      </w:r>
      <w:del w:id="191" w:author="Freek Driesenaar" w:date="2018-05-04T11:01:00Z">
        <w:r w:rsidR="00827D82" w:rsidDel="00487612">
          <w:delText>fiKks</w:delText>
        </w:r>
      </w:del>
      <w:ins w:id="192" w:author="Freek Driesenaar" w:date="2018-05-04T11:01:00Z">
        <w:r w:rsidR="00487612">
          <w:t>fiKks</w:t>
        </w:r>
      </w:ins>
      <w:r w:rsidR="00827D82">
        <w:t xml:space="preserve"> App installeert</w:t>
      </w:r>
      <w:ins w:id="193" w:author="Freek Driesenaar" w:date="2018-05-04T11:24:00Z">
        <w:r w:rsidR="006F235D">
          <w:rPr>
            <w:rStyle w:val="FootnoteReference"/>
          </w:rPr>
          <w:footnoteReference w:id="1"/>
        </w:r>
      </w:ins>
      <w:r w:rsidR="00827D82">
        <w:t>. Een Schuldeiser heeft eveneens een Qiy Node nodig v</w:t>
      </w:r>
      <w:r w:rsidR="00611A9C">
        <w:t>oor</w:t>
      </w:r>
      <w:r w:rsidR="00CF0149">
        <w:t xml:space="preserve"> aansluiting op het </w:t>
      </w:r>
      <w:del w:id="197" w:author="Freek Driesenaar" w:date="2018-05-04T10:54:00Z">
        <w:r w:rsidR="00CF0149" w:rsidDel="00F77280">
          <w:delText>Qiy Trust</w:delText>
        </w:r>
        <w:r w:rsidR="00016DBA" w:rsidDel="00F77280">
          <w:delText xml:space="preserve"> Framework</w:delText>
        </w:r>
      </w:del>
      <w:ins w:id="198" w:author="Freek Driesenaar" w:date="2018-05-04T10:54:00Z">
        <w:r w:rsidR="00F77280">
          <w:t>Qiy Trust Network</w:t>
        </w:r>
      </w:ins>
      <w:ins w:id="199" w:author="Freek Driesenaar" w:date="2018-05-04T15:12:00Z">
        <w:r w:rsidR="000536C2">
          <w:rPr>
            <w:rStyle w:val="FootnoteReference"/>
          </w:rPr>
          <w:footnoteReference w:id="2"/>
        </w:r>
      </w:ins>
      <w:r w:rsidR="00827D82">
        <w:t>. Daarvoor</w:t>
      </w:r>
      <w:r w:rsidR="00016DBA">
        <w:t xml:space="preserve"> dient Schuld</w:t>
      </w:r>
      <w:r w:rsidR="001D06E5">
        <w:t xml:space="preserve">eiser </w:t>
      </w:r>
      <w:r w:rsidR="00016DBA">
        <w:t>in</w:t>
      </w:r>
      <w:r w:rsidR="007A549E">
        <w:t xml:space="preserve"> samenwerking met een Qiy Access Provider eenmalig </w:t>
      </w:r>
      <w:r w:rsidR="0082416F">
        <w:t xml:space="preserve">een Qiy </w:t>
      </w:r>
      <w:r w:rsidR="00827D82">
        <w:t>N</w:t>
      </w:r>
      <w:r w:rsidR="0082416F">
        <w:t>ode aan te maken en te configureren.</w:t>
      </w:r>
    </w:p>
    <w:p w14:paraId="69E204C9" w14:textId="77777777" w:rsidR="008D2607" w:rsidRDefault="008D2607" w:rsidP="00DD1753">
      <w:pPr>
        <w:spacing w:line="276" w:lineRule="auto"/>
      </w:pPr>
    </w:p>
    <w:p w14:paraId="1EDE79E6" w14:textId="77777777" w:rsidR="00D80867" w:rsidRDefault="005C19E6" w:rsidP="00DD1753">
      <w:pPr>
        <w:spacing w:line="276" w:lineRule="auto"/>
        <w:jc w:val="center"/>
      </w:pPr>
      <w:r>
        <w:rPr>
          <w:noProof/>
          <w:lang w:eastAsia="nl-NL"/>
        </w:rPr>
        <w:drawing>
          <wp:inline distT="0" distB="0" distL="0" distR="0" wp14:anchorId="2B167526" wp14:editId="179908C0">
            <wp:extent cx="3369378" cy="3111768"/>
            <wp:effectExtent l="0" t="0" r="8890" b="1270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Kks node setu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490" cy="31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2F17" w14:textId="77777777" w:rsidR="00D80867" w:rsidRDefault="00D80867" w:rsidP="00DD1753">
      <w:pPr>
        <w:spacing w:line="276" w:lineRule="auto"/>
      </w:pPr>
    </w:p>
    <w:p w14:paraId="40D66A95" w14:textId="26E82531" w:rsidR="00BE58E9" w:rsidRDefault="007A549E" w:rsidP="00DD1753">
      <w:pPr>
        <w:spacing w:line="276" w:lineRule="auto"/>
      </w:pPr>
      <w:r>
        <w:t xml:space="preserve">Naast het aanmaken van een Qiy Node wordt een servicebeschrijving geregistreerd van de door de </w:t>
      </w:r>
      <w:r w:rsidR="0082416F">
        <w:t>Schuldeiser</w:t>
      </w:r>
      <w:r>
        <w:t xml:space="preserve"> beschikbare berichten </w:t>
      </w:r>
      <w:r w:rsidR="002D6C7A">
        <w:t xml:space="preserve">(over </w:t>
      </w:r>
      <w:r>
        <w:t xml:space="preserve">het opvragen van </w:t>
      </w:r>
      <w:r w:rsidR="008C39A3">
        <w:t>schulden informatie</w:t>
      </w:r>
      <w:r w:rsidR="002D6C7A">
        <w:t>)</w:t>
      </w:r>
      <w:r w:rsidR="0082416F">
        <w:t xml:space="preserve">, </w:t>
      </w:r>
      <w:r w:rsidR="008C39A3">
        <w:lastRenderedPageBreak/>
        <w:t xml:space="preserve">zodat deze </w:t>
      </w:r>
      <w:r w:rsidR="002D6C7A">
        <w:t xml:space="preserve">berichten </w:t>
      </w:r>
      <w:r w:rsidR="008C39A3">
        <w:t>vindbaar en bruikbaar word</w:t>
      </w:r>
      <w:r w:rsidR="002D6C7A">
        <w:t>en</w:t>
      </w:r>
      <w:r w:rsidR="008C39A3">
        <w:t xml:space="preserve"> voor gebruikers van het </w:t>
      </w:r>
      <w:del w:id="206" w:author="Freek Driesenaar" w:date="2018-05-04T10:54:00Z">
        <w:r w:rsidR="008C39A3" w:rsidDel="00F77280">
          <w:delText>Qiy Trust Framework</w:delText>
        </w:r>
      </w:del>
      <w:ins w:id="207" w:author="Freek Driesenaar" w:date="2018-05-04T10:54:00Z">
        <w:r w:rsidR="00F77280">
          <w:t>Qiy Trust Network</w:t>
        </w:r>
      </w:ins>
      <w:r w:rsidR="008C39A3">
        <w:t>.</w:t>
      </w:r>
    </w:p>
    <w:p w14:paraId="7CC3BF2D" w14:textId="77777777" w:rsidR="00BE58E9" w:rsidRDefault="00BE58E9" w:rsidP="00DD1753">
      <w:pPr>
        <w:spacing w:line="276" w:lineRule="auto"/>
      </w:pPr>
    </w:p>
    <w:p w14:paraId="7C8A1482" w14:textId="77777777" w:rsidR="008C39A3" w:rsidRDefault="008C39A3" w:rsidP="00DD1753">
      <w:pPr>
        <w:pStyle w:val="Heading2"/>
        <w:spacing w:line="276" w:lineRule="auto"/>
      </w:pPr>
      <w:bookmarkStart w:id="208" w:name="_Toc513450128"/>
      <w:r>
        <w:t>Het leggen van een verbinding</w:t>
      </w:r>
      <w:bookmarkEnd w:id="208"/>
    </w:p>
    <w:p w14:paraId="5841C679" w14:textId="085E7E13" w:rsidR="008C39A3" w:rsidRDefault="008C39A3" w:rsidP="00DD1753">
      <w:pPr>
        <w:spacing w:line="276" w:lineRule="auto"/>
      </w:pPr>
      <w:r>
        <w:t>Door het gebruik v</w:t>
      </w:r>
      <w:r w:rsidR="00B27FDB">
        <w:t xml:space="preserve">an het </w:t>
      </w:r>
      <w:del w:id="209" w:author="Freek Driesenaar" w:date="2018-05-04T10:54:00Z">
        <w:r w:rsidR="00B27FDB" w:rsidDel="00F77280">
          <w:delText>Qiy Trust Framework</w:delText>
        </w:r>
      </w:del>
      <w:ins w:id="210" w:author="Freek Driesenaar" w:date="2018-05-04T10:54:00Z">
        <w:r w:rsidR="00F77280">
          <w:t>Qiy Trust Network</w:t>
        </w:r>
      </w:ins>
      <w:r w:rsidR="00B27FDB">
        <w:t xml:space="preserve"> worden persoonlijke gegevens </w:t>
      </w:r>
      <w:r>
        <w:t xml:space="preserve">door de </w:t>
      </w:r>
      <w:r w:rsidR="002D6C7A">
        <w:t>B</w:t>
      </w:r>
      <w:r>
        <w:t xml:space="preserve">etrokkene </w:t>
      </w:r>
      <w:r w:rsidR="00B27FDB">
        <w:t xml:space="preserve">zelf </w:t>
      </w:r>
      <w:r>
        <w:t>gerouteerd</w:t>
      </w:r>
      <w:r w:rsidR="00B27FDB">
        <w:t xml:space="preserve"> naar de dienst waarvan zij/hij gebruik wil maken. In dit geval </w:t>
      </w:r>
      <w:del w:id="211" w:author="Freek Driesenaar" w:date="2018-05-04T11:01:00Z">
        <w:r w:rsidR="00B27FDB" w:rsidDel="00487612">
          <w:delText>fiKks</w:delText>
        </w:r>
      </w:del>
      <w:ins w:id="212" w:author="Freek Driesenaar" w:date="2018-05-04T11:01:00Z">
        <w:r w:rsidR="00487612">
          <w:t>fiKks</w:t>
        </w:r>
      </w:ins>
      <w:r w:rsidR="00B27FDB">
        <w:t>. D</w:t>
      </w:r>
      <w:r>
        <w:t xml:space="preserve">e </w:t>
      </w:r>
      <w:r w:rsidR="002D6C7A">
        <w:t>S</w:t>
      </w:r>
      <w:r>
        <w:t xml:space="preserve">chuldeiser stelt </w:t>
      </w:r>
      <w:r w:rsidR="002D6C7A">
        <w:t xml:space="preserve">zelf </w:t>
      </w:r>
      <w:r>
        <w:t xml:space="preserve">de persoonlijke gegevens beschikbaar aan de </w:t>
      </w:r>
      <w:r w:rsidR="002D6C7A">
        <w:t>B</w:t>
      </w:r>
      <w:r>
        <w:t xml:space="preserve">etrokkene en heeft geen aandeel in de wijze waarop </w:t>
      </w:r>
      <w:r w:rsidR="002D6C7A">
        <w:t>B</w:t>
      </w:r>
      <w:r>
        <w:t xml:space="preserve">etrokkene de informatie hergebruikt. </w:t>
      </w:r>
      <w:r w:rsidR="001E79D9">
        <w:t xml:space="preserve">Belangrijk voordeel </w:t>
      </w:r>
      <w:r>
        <w:t xml:space="preserve">is </w:t>
      </w:r>
      <w:r w:rsidR="001E79D9">
        <w:t xml:space="preserve">dat de </w:t>
      </w:r>
      <w:r w:rsidR="002D6C7A">
        <w:t>S</w:t>
      </w:r>
      <w:r>
        <w:t xml:space="preserve">chuldeiser </w:t>
      </w:r>
      <w:r w:rsidR="001E79D9">
        <w:t xml:space="preserve">hiermee </w:t>
      </w:r>
      <w:r>
        <w:t xml:space="preserve">gevrijwaard </w:t>
      </w:r>
      <w:r w:rsidR="001E79D9">
        <w:t xml:space="preserve">is </w:t>
      </w:r>
      <w:r>
        <w:t xml:space="preserve">van </w:t>
      </w:r>
      <w:r w:rsidR="001E79D9">
        <w:t xml:space="preserve">zijn </w:t>
      </w:r>
      <w:r>
        <w:t xml:space="preserve">ketenverantwoordelijkheid van </w:t>
      </w:r>
      <w:r w:rsidR="002D6C7A">
        <w:t>G</w:t>
      </w:r>
      <w:r>
        <w:t xml:space="preserve">ebruiker naar de </w:t>
      </w:r>
      <w:del w:id="213" w:author="Freek Driesenaar" w:date="2018-05-04T11:01:00Z">
        <w:r w:rsidDel="00487612">
          <w:delText>fiKks</w:delText>
        </w:r>
      </w:del>
      <w:ins w:id="214" w:author="Freek Driesenaar" w:date="2018-05-04T11:01:00Z">
        <w:r w:rsidR="00487612">
          <w:t>fiKks</w:t>
        </w:r>
      </w:ins>
      <w:r>
        <w:t xml:space="preserve"> applicatie.</w:t>
      </w:r>
    </w:p>
    <w:p w14:paraId="6E67E48C" w14:textId="77777777" w:rsidR="00FE57E4" w:rsidRDefault="00FE57E4" w:rsidP="00DD1753">
      <w:pPr>
        <w:spacing w:line="276" w:lineRule="auto"/>
      </w:pPr>
    </w:p>
    <w:p w14:paraId="22B7D1D6" w14:textId="6F5CEE79" w:rsidR="00FE57E4" w:rsidRPr="00A439D6" w:rsidRDefault="002D6C7A" w:rsidP="00DD1753">
      <w:pPr>
        <w:spacing w:line="276" w:lineRule="auto"/>
      </w:pPr>
      <w:r>
        <w:rPr>
          <w:rFonts w:ascii="Calibri" w:hAnsi="Calibri" w:cs="Times New Roman"/>
          <w:color w:val="000000"/>
          <w:szCs w:val="22"/>
          <w:lang w:eastAsia="nl-NL"/>
        </w:rPr>
        <w:t>U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>itwisseling van geg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vens via het </w:t>
      </w:r>
      <w:del w:id="215" w:author="Freek Driesenaar" w:date="2018-05-04T10:54:00Z">
        <w:r w:rsidR="00FE57E4" w:rsidRPr="003E30A0" w:rsidDel="00F77280">
          <w:rPr>
            <w:rFonts w:ascii="Calibri" w:hAnsi="Calibri" w:cs="Times New Roman"/>
            <w:color w:val="000000"/>
            <w:szCs w:val="22"/>
            <w:lang w:eastAsia="nl-NL"/>
          </w:rPr>
          <w:delText>Qiy Trust Framework</w:delText>
        </w:r>
      </w:del>
      <w:ins w:id="216" w:author="Freek Driesenaar" w:date="2018-05-04T10:54:00Z">
        <w:r w:rsidR="00F77280">
          <w:rPr>
            <w:rFonts w:ascii="Calibri" w:hAnsi="Calibri" w:cs="Times New Roman"/>
            <w:color w:val="000000"/>
            <w:szCs w:val="22"/>
            <w:lang w:eastAsia="nl-NL"/>
          </w:rPr>
          <w:t>Qiy Trust Network</w:t>
        </w:r>
      </w:ins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 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 xml:space="preserve">vindt plaats middels versleuteling en routering van deze gegevens 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onder pseudoniem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>en</w:t>
      </w:r>
      <w:del w:id="217" w:author="Freek Driesenaar" w:date="2018-05-04T11:33:00Z"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 </w:delText>
        </w:r>
        <w:r w:rsidR="00FE57E4" w:rsidRPr="003E30A0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op </w:delText>
        </w:r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>basis van tokens</w:delText>
        </w:r>
      </w:del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. Het herleiden tot de werkelijke identiteit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etrokkene </w:t>
      </w:r>
      <w:del w:id="218" w:author="Freek Driesenaar" w:date="2018-05-04T11:33:00Z"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op basis van een token </w:delText>
        </w:r>
      </w:del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vindt plaats door de </w:t>
      </w:r>
      <w:r>
        <w:rPr>
          <w:rFonts w:ascii="Calibri" w:hAnsi="Calibri" w:cs="Times New Roman"/>
          <w:color w:val="000000"/>
          <w:szCs w:val="22"/>
          <w:lang w:eastAsia="nl-NL"/>
        </w:rPr>
        <w:t>S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chuldeiser. Dit maakt het mogelijk voor </w:t>
      </w:r>
      <w:del w:id="219" w:author="Freek Driesenaar" w:date="2018-05-04T11:01:00Z">
        <w:r w:rsidR="00FE57E4" w:rsidDel="00487612">
          <w:rPr>
            <w:rFonts w:ascii="Calibri" w:hAnsi="Calibri" w:cs="Times New Roman"/>
            <w:color w:val="000000"/>
            <w:szCs w:val="22"/>
            <w:lang w:eastAsia="nl-NL"/>
          </w:rPr>
          <w:delText>fiKks</w:delText>
        </w:r>
      </w:del>
      <w:ins w:id="220" w:author="Freek Driesenaar" w:date="2018-05-04T11:01:00Z">
        <w:r w:rsidR="00487612">
          <w:rPr>
            <w:rFonts w:ascii="Calibri" w:hAnsi="Calibri" w:cs="Times New Roman"/>
            <w:color w:val="000000"/>
            <w:szCs w:val="22"/>
            <w:lang w:eastAsia="nl-NL"/>
          </w:rPr>
          <w:t>fiKks</w:t>
        </w:r>
      </w:ins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 om financiële gegevens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etrokkene te verwerken zonder enige tot de persoon herleidbare attributen</w:t>
      </w:r>
      <w:r>
        <w:rPr>
          <w:rFonts w:ascii="Calibri" w:hAnsi="Calibri" w:cs="Times New Roman"/>
          <w:color w:val="000000"/>
          <w:szCs w:val="22"/>
          <w:lang w:eastAsia="nl-NL"/>
        </w:rPr>
        <w:t xml:space="preserve">. Voor </w:t>
      </w:r>
      <w:del w:id="221" w:author="Freek Driesenaar" w:date="2018-05-04T11:01:00Z">
        <w:r w:rsidDel="00487612">
          <w:rPr>
            <w:rFonts w:ascii="Calibri" w:hAnsi="Calibri" w:cs="Times New Roman"/>
            <w:color w:val="000000"/>
            <w:szCs w:val="22"/>
            <w:lang w:eastAsia="nl-NL"/>
          </w:rPr>
          <w:delText>fiKks</w:delText>
        </w:r>
      </w:del>
      <w:ins w:id="222" w:author="Freek Driesenaar" w:date="2018-05-04T11:01:00Z">
        <w:r w:rsidR="00487612">
          <w:rPr>
            <w:rFonts w:ascii="Calibri" w:hAnsi="Calibri" w:cs="Times New Roman"/>
            <w:color w:val="000000"/>
            <w:szCs w:val="22"/>
            <w:lang w:eastAsia="nl-NL"/>
          </w:rPr>
          <w:t>fiKks</w:t>
        </w:r>
      </w:ins>
      <w:r>
        <w:rPr>
          <w:rFonts w:ascii="Calibri" w:hAnsi="Calibri" w:cs="Times New Roman"/>
          <w:color w:val="000000"/>
          <w:szCs w:val="22"/>
          <w:lang w:eastAsia="nl-NL"/>
        </w:rPr>
        <w:t xml:space="preserve"> blijven Gebruikers op deze manier anoniem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.</w:t>
      </w:r>
    </w:p>
    <w:p w14:paraId="00F9C5B4" w14:textId="77777777" w:rsidR="00B27FDB" w:rsidRDefault="00B27FDB" w:rsidP="00DD1753">
      <w:pPr>
        <w:spacing w:line="276" w:lineRule="auto"/>
      </w:pPr>
    </w:p>
    <w:p w14:paraId="09223E65" w14:textId="0A1272F1" w:rsidR="008C39A3" w:rsidRDefault="00B27FDB" w:rsidP="00DD1753">
      <w:pPr>
        <w:spacing w:line="276" w:lineRule="auto"/>
      </w:pPr>
      <w:r>
        <w:t>Voordat persoonlijke gegevens kunne</w:t>
      </w:r>
      <w:r w:rsidR="002D6C7A">
        <w:t>n</w:t>
      </w:r>
      <w:r>
        <w:t xml:space="preserve"> worden uitgewisseld </w:t>
      </w:r>
      <w:r w:rsidR="008C39A3">
        <w:t xml:space="preserve">tussen de node van de </w:t>
      </w:r>
      <w:r w:rsidR="002D6C7A">
        <w:t>B</w:t>
      </w:r>
      <w:r w:rsidR="008C39A3">
        <w:t>etrokkene</w:t>
      </w:r>
      <w:r w:rsidR="00BE5416">
        <w:t xml:space="preserve"> (</w:t>
      </w:r>
      <w:del w:id="223" w:author="Freek Driesenaar" w:date="2018-05-04T11:01:00Z">
        <w:r w:rsidDel="00487612">
          <w:delText>fiKks</w:delText>
        </w:r>
      </w:del>
      <w:ins w:id="224" w:author="Freek Driesenaar" w:date="2018-05-04T11:01:00Z">
        <w:r w:rsidR="00487612">
          <w:t>fiKks</w:t>
        </w:r>
      </w:ins>
      <w:r>
        <w:t xml:space="preserve"> User</w:t>
      </w:r>
      <w:r w:rsidR="00BE5416">
        <w:t xml:space="preserve"> node)</w:t>
      </w:r>
      <w:r w:rsidR="008C39A3">
        <w:t xml:space="preserve"> en de </w:t>
      </w:r>
      <w:r>
        <w:t>Schuldeiser node</w:t>
      </w:r>
      <w:r w:rsidR="003776C7">
        <w:t>,</w:t>
      </w:r>
      <w:r>
        <w:t xml:space="preserve"> </w:t>
      </w:r>
      <w:r w:rsidR="003776C7">
        <w:t xml:space="preserve">wordt </w:t>
      </w:r>
      <w:r w:rsidR="00BE5416">
        <w:t xml:space="preserve">een verbinding </w:t>
      </w:r>
      <w:r>
        <w:t>opgezet</w:t>
      </w:r>
      <w:r w:rsidR="00BE5416">
        <w:t>.</w:t>
      </w:r>
    </w:p>
    <w:p w14:paraId="01C05E6C" w14:textId="77777777" w:rsidR="008C39A3" w:rsidRDefault="008C39A3" w:rsidP="00DD1753">
      <w:pPr>
        <w:spacing w:line="276" w:lineRule="auto"/>
      </w:pPr>
    </w:p>
    <w:p w14:paraId="4BF2F6EA" w14:textId="1CD251C6" w:rsidR="008C39A3" w:rsidRDefault="00D159B2" w:rsidP="00DD1753">
      <w:pPr>
        <w:spacing w:line="276" w:lineRule="auto"/>
      </w:pPr>
      <w:ins w:id="225" w:author="Freek Driesenaar" w:date="2018-05-04T16:20:00Z">
        <w:r>
          <w:rPr>
            <w:noProof/>
          </w:rPr>
          <w:drawing>
            <wp:inline distT="0" distB="0" distL="0" distR="0" wp14:anchorId="3D06FEA3" wp14:editId="50637A22">
              <wp:extent cx="5755640" cy="3012440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3012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  <w:lang w:eastAsia="nl-NL"/>
          </w:rPr>
          <w:t xml:space="preserve"> </w:t>
        </w:r>
      </w:ins>
      <w:del w:id="226" w:author="Freek Driesenaar" w:date="2018-05-04T16:20:00Z">
        <w:r w:rsidR="00C170CE" w:rsidDel="005F368A">
          <w:rPr>
            <w:noProof/>
            <w:lang w:eastAsia="nl-NL"/>
          </w:rPr>
          <w:drawing>
            <wp:inline distT="0" distB="0" distL="0" distR="0" wp14:anchorId="64F16E56" wp14:editId="4B97EB80">
              <wp:extent cx="6344112" cy="3151059"/>
              <wp:effectExtent l="0" t="0" r="6350" b="0"/>
              <wp:docPr id="9" name="Afbeelding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Verbinding.pn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67216" cy="31625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2F74E82" w14:textId="77777777" w:rsidR="00BE58E9" w:rsidRDefault="00BE58E9" w:rsidP="00DD1753">
      <w:pPr>
        <w:spacing w:line="276" w:lineRule="auto"/>
      </w:pPr>
    </w:p>
    <w:p w14:paraId="248B9BB5" w14:textId="127ABF88" w:rsidR="00BE5416" w:rsidRDefault="00BE5416" w:rsidP="00DD1753">
      <w:pPr>
        <w:spacing w:line="276" w:lineRule="auto"/>
      </w:pPr>
      <w:r>
        <w:t xml:space="preserve">Om de verbinding </w:t>
      </w:r>
      <w:r w:rsidR="00B27FDB">
        <w:t>op te zetten</w:t>
      </w:r>
      <w:r>
        <w:t xml:space="preserve"> </w:t>
      </w:r>
      <w:del w:id="227" w:author="Freek Driesenaar" w:date="2018-05-04T15:43:00Z">
        <w:r w:rsidDel="00F61CE8">
          <w:delText xml:space="preserve">wordt door </w:delText>
        </w:r>
      </w:del>
      <w:ins w:id="228" w:author="Freek Driesenaar" w:date="2018-05-04T15:44:00Z">
        <w:r w:rsidR="00F61CE8">
          <w:t>gebruikt</w:t>
        </w:r>
      </w:ins>
      <w:ins w:id="229" w:author="Freek Driesenaar" w:date="2018-05-04T15:43:00Z">
        <w:r w:rsidR="00F61CE8">
          <w:t xml:space="preserve"> </w:t>
        </w:r>
      </w:ins>
      <w:r>
        <w:t xml:space="preserve">de </w:t>
      </w:r>
      <w:del w:id="230" w:author="Freek Driesenaar" w:date="2018-05-04T11:01:00Z">
        <w:r w:rsidDel="00487612">
          <w:delText>fiKks</w:delText>
        </w:r>
      </w:del>
      <w:ins w:id="231" w:author="Freek Driesenaar" w:date="2018-05-04T11:01:00Z">
        <w:r w:rsidR="00487612">
          <w:t>fiKks</w:t>
        </w:r>
      </w:ins>
      <w:r>
        <w:t xml:space="preserve"> App</w:t>
      </w:r>
      <w:ins w:id="232" w:author="Freek Driesenaar" w:date="2018-05-04T15:44:00Z">
        <w:r w:rsidR="00F61CE8">
          <w:t xml:space="preserve"> </w:t>
        </w:r>
      </w:ins>
      <w:del w:id="233" w:author="Freek Driesenaar" w:date="2018-05-04T15:44:00Z">
        <w:r w:rsidDel="00F61CE8">
          <w:delText xml:space="preserve">, met gebruik van de User node, </w:delText>
        </w:r>
      </w:del>
      <w:r>
        <w:t xml:space="preserve">een token </w:t>
      </w:r>
      <w:del w:id="234" w:author="Freek Driesenaar" w:date="2018-05-04T15:45:00Z">
        <w:r w:rsidDel="00F61CE8">
          <w:delText xml:space="preserve">geregistreerd </w:delText>
        </w:r>
      </w:del>
      <w:ins w:id="235" w:author="Freek Driesenaar" w:date="2018-05-04T15:45:00Z">
        <w:r w:rsidR="00F61CE8">
          <w:t xml:space="preserve">dat het via de User Node van </w:t>
        </w:r>
      </w:ins>
      <w:del w:id="236" w:author="Freek Driesenaar" w:date="2018-05-04T15:45:00Z">
        <w:r w:rsidDel="00F61CE8">
          <w:delText xml:space="preserve">in </w:delText>
        </w:r>
      </w:del>
      <w:r>
        <w:t xml:space="preserve">het </w:t>
      </w:r>
      <w:del w:id="237" w:author="Freek Driesenaar" w:date="2018-05-04T10:54:00Z">
        <w:r w:rsidDel="00F77280">
          <w:delText>Qiy Trust Framework</w:delText>
        </w:r>
      </w:del>
      <w:ins w:id="238" w:author="Freek Driesenaar" w:date="2018-05-04T10:54:00Z">
        <w:r w:rsidR="00F77280">
          <w:t>Qiy Trust Network</w:t>
        </w:r>
      </w:ins>
      <w:ins w:id="239" w:author="Freek Driesenaar" w:date="2018-05-04T15:45:00Z">
        <w:r w:rsidR="00F61CE8">
          <w:t xml:space="preserve"> </w:t>
        </w:r>
      </w:ins>
      <w:ins w:id="240" w:author="Freek Driesenaar" w:date="2018-05-04T15:46:00Z">
        <w:r w:rsidR="00F61CE8">
          <w:t>verkrijgt</w:t>
        </w:r>
      </w:ins>
      <w:r>
        <w:t>.</w:t>
      </w:r>
      <w:del w:id="241" w:author="Freek Driesenaar" w:date="2018-05-04T15:45:00Z">
        <w:r w:rsidDel="00F61CE8">
          <w:delText xml:space="preserve"> </w:delText>
        </w:r>
      </w:del>
    </w:p>
    <w:p w14:paraId="1AE1375D" w14:textId="77777777" w:rsidR="00BE5416" w:rsidRDefault="00BE5416" w:rsidP="00DD1753">
      <w:pPr>
        <w:spacing w:line="276" w:lineRule="auto"/>
      </w:pPr>
    </w:p>
    <w:p w14:paraId="4D159EA3" w14:textId="76F73225" w:rsidR="00705594" w:rsidRDefault="00B27FDB" w:rsidP="00DD1753">
      <w:pPr>
        <w:spacing w:line="276" w:lineRule="auto"/>
      </w:pPr>
      <w:r>
        <w:t>Door de</w:t>
      </w:r>
      <w:r w:rsidR="00BE5416">
        <w:t xml:space="preserve"> </w:t>
      </w:r>
      <w:del w:id="242" w:author="Freek Driesenaar" w:date="2018-05-04T11:01:00Z">
        <w:r w:rsidR="00BE5416" w:rsidDel="00487612">
          <w:delText>fiKks</w:delText>
        </w:r>
      </w:del>
      <w:ins w:id="243" w:author="Freek Driesenaar" w:date="2018-05-04T11:01:00Z">
        <w:r w:rsidR="00487612">
          <w:t>fiKks</w:t>
        </w:r>
      </w:ins>
      <w:r w:rsidR="00BE5416">
        <w:t xml:space="preserve"> App wordt de </w:t>
      </w:r>
      <w:r w:rsidR="003776C7">
        <w:t>G</w:t>
      </w:r>
      <w:r w:rsidR="00BE5416">
        <w:t>ebruiker</w:t>
      </w:r>
      <w:r>
        <w:t xml:space="preserve"> naar de </w:t>
      </w:r>
      <w:r w:rsidR="003776C7">
        <w:t>a</w:t>
      </w:r>
      <w:r>
        <w:t>pp of website van de S</w:t>
      </w:r>
      <w:r w:rsidR="00BE5416">
        <w:t>chuldeiser doorgestuurd. Bij het doorsturen wordt het token en een ‘return URL’</w:t>
      </w:r>
      <w:r w:rsidR="003776C7">
        <w:t xml:space="preserve"> meegeleverd</w:t>
      </w:r>
      <w:r w:rsidR="00BE5416">
        <w:t xml:space="preserve">. </w:t>
      </w:r>
      <w:r w:rsidR="00BE5416">
        <w:lastRenderedPageBreak/>
        <w:t xml:space="preserve">Schuldeiser is zelf verantwoordelijk voor het identificeren van </w:t>
      </w:r>
      <w:r w:rsidR="003776C7">
        <w:t>B</w:t>
      </w:r>
      <w:r w:rsidR="00BE5416">
        <w:t>etrokkenen middels zijn authenticatieproces.</w:t>
      </w:r>
      <w:r w:rsidR="00705594">
        <w:t xml:space="preserve"> </w:t>
      </w:r>
    </w:p>
    <w:p w14:paraId="5173A15D" w14:textId="77777777" w:rsidR="00705594" w:rsidRDefault="00705594" w:rsidP="00DD1753">
      <w:pPr>
        <w:spacing w:line="276" w:lineRule="auto"/>
      </w:pPr>
    </w:p>
    <w:p w14:paraId="5C0257EE" w14:textId="646C55F8" w:rsidR="00705594" w:rsidRDefault="00705594" w:rsidP="00DD1753">
      <w:pPr>
        <w:spacing w:line="276" w:lineRule="auto"/>
      </w:pPr>
      <w:r>
        <w:t xml:space="preserve">Na het authentiseren van </w:t>
      </w:r>
      <w:r w:rsidR="003776C7">
        <w:t>B</w:t>
      </w:r>
      <w:r>
        <w:t xml:space="preserve">etrokkene kan </w:t>
      </w:r>
      <w:r w:rsidR="003776C7">
        <w:t>S</w:t>
      </w:r>
      <w:r>
        <w:t xml:space="preserve">chuldeiser met het gebruik van het token en de </w:t>
      </w:r>
      <w:r w:rsidR="00B27FDB">
        <w:t>Schuldeiser node</w:t>
      </w:r>
      <w:r>
        <w:t xml:space="preserve"> de verbinding met </w:t>
      </w:r>
      <w:r w:rsidR="003776C7">
        <w:t>B</w:t>
      </w:r>
      <w:r>
        <w:t xml:space="preserve">etrokkene via het </w:t>
      </w:r>
      <w:del w:id="244" w:author="Freek Driesenaar" w:date="2018-05-04T10:54:00Z">
        <w:r w:rsidDel="00F77280">
          <w:delText>Qiy Trust Framework</w:delText>
        </w:r>
      </w:del>
      <w:ins w:id="245" w:author="Freek Driesenaar" w:date="2018-05-04T10:54:00Z">
        <w:r w:rsidR="00F77280">
          <w:t>Qiy Trust Network</w:t>
        </w:r>
      </w:ins>
      <w:r>
        <w:t xml:space="preserve"> tot stand brengen. Administratie van verbinding en identificatie van </w:t>
      </w:r>
      <w:r w:rsidR="003776C7">
        <w:t>B</w:t>
      </w:r>
      <w:r>
        <w:t xml:space="preserve">etrokkene </w:t>
      </w:r>
      <w:r w:rsidR="006820DD">
        <w:t>-</w:t>
      </w:r>
      <w:r>
        <w:t xml:space="preserve">klant record van </w:t>
      </w:r>
      <w:r w:rsidR="003776C7">
        <w:t>S</w:t>
      </w:r>
      <w:r>
        <w:t xml:space="preserve">chuldeiser- vindt plaats binnen het domein en </w:t>
      </w:r>
      <w:r w:rsidR="002A615A">
        <w:t>onder verantwoordelijkheid van S</w:t>
      </w:r>
      <w:r>
        <w:t xml:space="preserve">chuldeiser. </w:t>
      </w:r>
    </w:p>
    <w:p w14:paraId="60F43BEC" w14:textId="77777777" w:rsidR="00705594" w:rsidRDefault="00705594" w:rsidP="00DD1753">
      <w:pPr>
        <w:spacing w:line="276" w:lineRule="auto"/>
      </w:pPr>
    </w:p>
    <w:p w14:paraId="14ABAD3F" w14:textId="66D4F4A6" w:rsidR="00BE5416" w:rsidRDefault="00705594" w:rsidP="00DD1753">
      <w:pPr>
        <w:spacing w:line="276" w:lineRule="auto"/>
      </w:pPr>
      <w:r>
        <w:t xml:space="preserve">Na het voltooien van deze stappen wordt </w:t>
      </w:r>
      <w:r w:rsidR="003776C7">
        <w:t>B</w:t>
      </w:r>
      <w:r>
        <w:t xml:space="preserve">etrokkene op basis van het verkregen ‘return URL’ teruggestuurd naar de </w:t>
      </w:r>
      <w:del w:id="246" w:author="Freek Driesenaar" w:date="2018-05-04T11:01:00Z">
        <w:r w:rsidDel="00487612">
          <w:delText>fiKks</w:delText>
        </w:r>
      </w:del>
      <w:ins w:id="247" w:author="Freek Driesenaar" w:date="2018-05-04T11:01:00Z">
        <w:r w:rsidR="00487612">
          <w:t>fiKks</w:t>
        </w:r>
      </w:ins>
      <w:r>
        <w:t xml:space="preserve"> App.</w:t>
      </w:r>
    </w:p>
    <w:p w14:paraId="1921FB91" w14:textId="77777777" w:rsidR="004D70DA" w:rsidRDefault="004D70DA" w:rsidP="00DD1753">
      <w:pPr>
        <w:spacing w:line="276" w:lineRule="auto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47BCAD90" w14:textId="77777777" w:rsidR="004D70DA" w:rsidRDefault="004D70DA" w:rsidP="00DD1753">
      <w:pPr>
        <w:pStyle w:val="Heading2"/>
        <w:spacing w:line="276" w:lineRule="auto"/>
      </w:pPr>
      <w:bookmarkStart w:id="248" w:name="_Toc513450129"/>
      <w:r>
        <w:t>Leveren van schuldinformatie aan betrokkene</w:t>
      </w:r>
      <w:bookmarkEnd w:id="248"/>
    </w:p>
    <w:p w14:paraId="2C5B3685" w14:textId="39E4F4BB" w:rsidR="00166912" w:rsidRDefault="00FE57E4" w:rsidP="00DD1753">
      <w:pPr>
        <w:spacing w:line="276" w:lineRule="auto"/>
      </w:pPr>
      <w:r>
        <w:t xml:space="preserve">Met de </w:t>
      </w:r>
      <w:r w:rsidR="002A615A">
        <w:t>tot stand gekomen</w:t>
      </w:r>
      <w:r>
        <w:t xml:space="preserve"> verbinding </w:t>
      </w:r>
      <w:r w:rsidR="002A615A">
        <w:t xml:space="preserve">tussen Schuldeiser en door </w:t>
      </w:r>
      <w:r w:rsidR="003776C7">
        <w:t>B</w:t>
      </w:r>
      <w:r w:rsidR="002A615A">
        <w:t xml:space="preserve">etrokkene geïnstalleerde </w:t>
      </w:r>
      <w:del w:id="249" w:author="Freek Driesenaar" w:date="2018-05-04T11:01:00Z">
        <w:r w:rsidR="002A615A" w:rsidDel="00487612">
          <w:delText>fiKks</w:delText>
        </w:r>
      </w:del>
      <w:ins w:id="250" w:author="Freek Driesenaar" w:date="2018-05-04T11:01:00Z">
        <w:r w:rsidR="00487612">
          <w:t>fiKks</w:t>
        </w:r>
      </w:ins>
      <w:r w:rsidR="002A615A">
        <w:t xml:space="preserve"> App (User node), kan </w:t>
      </w:r>
      <w:r w:rsidR="003776C7">
        <w:t>B</w:t>
      </w:r>
      <w:r w:rsidR="002A615A">
        <w:t xml:space="preserve">etrokkene via de </w:t>
      </w:r>
      <w:del w:id="251" w:author="Freek Driesenaar" w:date="2018-05-04T11:01:00Z">
        <w:r w:rsidR="002A615A" w:rsidDel="00487612">
          <w:delText>fiKks</w:delText>
        </w:r>
      </w:del>
      <w:ins w:id="252" w:author="Freek Driesenaar" w:date="2018-05-04T11:01:00Z">
        <w:r w:rsidR="00487612">
          <w:t>fiKks</w:t>
        </w:r>
      </w:ins>
      <w:r w:rsidR="002A615A">
        <w:t xml:space="preserve"> applicatie schuldinformatie</w:t>
      </w:r>
      <w:r>
        <w:t xml:space="preserve"> </w:t>
      </w:r>
      <w:r w:rsidR="002A615A">
        <w:t>o</w:t>
      </w:r>
      <w:r>
        <w:t>p</w:t>
      </w:r>
      <w:r w:rsidR="002A615A">
        <w:t>vragen bij de Schuldeiser</w:t>
      </w:r>
      <w:r>
        <w:t>.</w:t>
      </w:r>
      <w:r w:rsidR="00E77548">
        <w:t xml:space="preserve"> </w:t>
      </w:r>
      <w:r w:rsidR="00BC486D">
        <w:t xml:space="preserve">Vooraf, bij het installeren van de </w:t>
      </w:r>
      <w:del w:id="253" w:author="Freek Driesenaar" w:date="2018-05-04T11:01:00Z">
        <w:r w:rsidR="00BC486D" w:rsidDel="00487612">
          <w:delText>fiKks</w:delText>
        </w:r>
      </w:del>
      <w:ins w:id="254" w:author="Freek Driesenaar" w:date="2018-05-04T11:01:00Z">
        <w:r w:rsidR="00487612">
          <w:t>fiKks</w:t>
        </w:r>
      </w:ins>
      <w:r w:rsidR="00BC486D">
        <w:t xml:space="preserve"> App, is de verbinding tussen de </w:t>
      </w:r>
      <w:del w:id="255" w:author="Freek Driesenaar" w:date="2018-05-04T11:01:00Z">
        <w:r w:rsidR="00BC486D" w:rsidDel="00487612">
          <w:delText>fiKks</w:delText>
        </w:r>
      </w:del>
      <w:ins w:id="256" w:author="Freek Driesenaar" w:date="2018-05-04T11:01:00Z">
        <w:r w:rsidR="00487612">
          <w:t>fiKks</w:t>
        </w:r>
      </w:ins>
      <w:r w:rsidR="00BC486D">
        <w:t xml:space="preserve"> App (User node) en de </w:t>
      </w:r>
      <w:del w:id="257" w:author="Freek Driesenaar" w:date="2018-05-04T11:01:00Z">
        <w:r w:rsidR="00BC486D" w:rsidDel="00487612">
          <w:delText>fiKks</w:delText>
        </w:r>
      </w:del>
      <w:ins w:id="258" w:author="Freek Driesenaar" w:date="2018-05-04T11:01:00Z">
        <w:r w:rsidR="00487612">
          <w:t>fiKks</w:t>
        </w:r>
      </w:ins>
      <w:r w:rsidR="00BC486D">
        <w:t xml:space="preserve"> backend reeds tot stand gebracht.</w:t>
      </w:r>
    </w:p>
    <w:p w14:paraId="4247518D" w14:textId="77777777" w:rsidR="00053A3E" w:rsidRDefault="00053A3E" w:rsidP="00DD1753">
      <w:pPr>
        <w:spacing w:line="276" w:lineRule="auto"/>
      </w:pPr>
    </w:p>
    <w:p w14:paraId="451061C5" w14:textId="2B759806" w:rsidR="00053A3E" w:rsidRDefault="00F90C19" w:rsidP="00DD1753">
      <w:pPr>
        <w:spacing w:line="276" w:lineRule="auto"/>
      </w:pPr>
      <w:del w:id="259" w:author="Freek Driesenaar" w:date="2018-05-04T16:56:00Z">
        <w:r w:rsidDel="00596B56">
          <w:rPr>
            <w:noProof/>
            <w:lang w:eastAsia="nl-NL"/>
          </w:rPr>
          <w:drawing>
            <wp:inline distT="0" distB="0" distL="0" distR="0" wp14:anchorId="5A8A1847" wp14:editId="562692AA">
              <wp:extent cx="5755640" cy="5868035"/>
              <wp:effectExtent l="0" t="0" r="10160" b="0"/>
              <wp:docPr id="10" name="Afbeelding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RP request data (origineel).pn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868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60" w:author="Freek Driesenaar" w:date="2018-05-04T16:56:00Z">
        <w:r w:rsidR="00596B56" w:rsidRPr="00596B56">
          <w:rPr>
            <w:noProof/>
          </w:rPr>
          <w:t xml:space="preserve"> </w:t>
        </w:r>
        <w:r w:rsidR="00596B56">
          <w:rPr>
            <w:noProof/>
          </w:rPr>
          <w:drawing>
            <wp:inline distT="0" distB="0" distL="0" distR="0" wp14:anchorId="0F7A08FB" wp14:editId="57B73B95">
              <wp:extent cx="5610225" cy="3695700"/>
              <wp:effectExtent l="0" t="0" r="9525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0225" cy="36957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0838A5A" w14:textId="77777777" w:rsidR="00E20883" w:rsidRDefault="00E20883" w:rsidP="00DD1753">
      <w:pPr>
        <w:spacing w:line="276" w:lineRule="auto"/>
      </w:pPr>
    </w:p>
    <w:p w14:paraId="715F529E" w14:textId="77777777" w:rsidR="00BC486D" w:rsidRDefault="00BC486D" w:rsidP="00DD1753">
      <w:pPr>
        <w:spacing w:line="276" w:lineRule="auto"/>
      </w:pPr>
    </w:p>
    <w:p w14:paraId="70F172E1" w14:textId="0F44FFCD" w:rsidR="00BC486D" w:rsidRDefault="00BC486D" w:rsidP="00DD1753">
      <w:pPr>
        <w:spacing w:line="276" w:lineRule="auto"/>
      </w:pPr>
      <w:r>
        <w:t xml:space="preserve">Het opvragen van schuldinformatie door de </w:t>
      </w:r>
      <w:del w:id="261" w:author="Freek Driesenaar" w:date="2018-05-04T11:01:00Z">
        <w:r w:rsidDel="00487612">
          <w:delText>fiKks</w:delText>
        </w:r>
      </w:del>
      <w:ins w:id="262" w:author="Freek Driesenaar" w:date="2018-05-04T11:01:00Z">
        <w:r w:rsidR="00487612">
          <w:t>fiKks</w:t>
        </w:r>
      </w:ins>
      <w:r>
        <w:t xml:space="preserve"> backend verloopt grofweg in 3 stappen. </w:t>
      </w:r>
    </w:p>
    <w:p w14:paraId="79D108C3" w14:textId="77777777" w:rsidR="00BC486D" w:rsidRDefault="00BC486D" w:rsidP="00DD1753">
      <w:pPr>
        <w:spacing w:line="276" w:lineRule="auto"/>
      </w:pPr>
    </w:p>
    <w:p w14:paraId="634A17C0" w14:textId="284A75A1" w:rsidR="00BC486D" w:rsidRPr="00BC486D" w:rsidRDefault="00BC486D" w:rsidP="00DD1753">
      <w:pPr>
        <w:spacing w:line="276" w:lineRule="auto"/>
        <w:rPr>
          <w:i/>
        </w:rPr>
      </w:pPr>
      <w:r w:rsidRPr="00BC486D">
        <w:rPr>
          <w:i/>
        </w:rPr>
        <w:t xml:space="preserve">Voor een meer gedetailleerde beschrijving van de wijze waarop persoonlijke </w:t>
      </w:r>
      <w:r w:rsidR="00E20883" w:rsidRPr="00BC486D">
        <w:rPr>
          <w:i/>
        </w:rPr>
        <w:t>gegevens opgevraagd</w:t>
      </w:r>
      <w:r w:rsidRPr="00BC486D">
        <w:rPr>
          <w:i/>
        </w:rPr>
        <w:t xml:space="preserve"> kunnen</w:t>
      </w:r>
      <w:r w:rsidR="00E20883">
        <w:rPr>
          <w:i/>
        </w:rPr>
        <w:t xml:space="preserve"> worden </w:t>
      </w:r>
      <w:r w:rsidRPr="00BC486D">
        <w:rPr>
          <w:i/>
        </w:rPr>
        <w:t>middels Qiy, verwijzen wij u naar het</w:t>
      </w:r>
      <w:ins w:id="263" w:author="Freek Driesenaar" w:date="2018-05-04T15:48:00Z">
        <w:r w:rsidR="00F61CE8">
          <w:rPr>
            <w:i/>
          </w:rPr>
          <w:t xml:space="preserve"> </w:t>
        </w:r>
        <w:r w:rsidR="00F61CE8">
          <w:fldChar w:fldCharType="begin"/>
        </w:r>
        <w:r w:rsidR="00F61CE8">
          <w:instrText>HYPERLINK "https://github.com/qiyfoundation/Qiy-Scheme/blob/topic/Qiy-Scheme-v1.1/Functional%20Specification.md"</w:instrText>
        </w:r>
        <w:r w:rsidR="00F61CE8">
          <w:fldChar w:fldCharType="separate"/>
        </w:r>
        <w:r w:rsidR="00F61CE8">
          <w:rPr>
            <w:rStyle w:val="Hyperlink"/>
          </w:rPr>
          <w:t>Functional Specification 'Qiy Scheme v1.1'</w:t>
        </w:r>
        <w:r w:rsidR="00F61CE8">
          <w:rPr>
            <w:rStyle w:val="Hyperlink"/>
          </w:rPr>
          <w:fldChar w:fldCharType="end"/>
        </w:r>
        <w:r w:rsidR="00F61CE8">
          <w:rPr>
            <w:rStyle w:val="Hyperlink"/>
          </w:rPr>
          <w:t>.</w:t>
        </w:r>
      </w:ins>
      <w:del w:id="264" w:author="Freek Driesenaar" w:date="2018-05-04T15:48:00Z">
        <w:r w:rsidRPr="00BC486D" w:rsidDel="00F61CE8">
          <w:rPr>
            <w:i/>
          </w:rPr>
          <w:delText xml:space="preserve"> </w:delText>
        </w:r>
        <w:r w:rsidR="003C1F93" w:rsidDel="00F61CE8">
          <w:fldChar w:fldCharType="begin"/>
        </w:r>
        <w:r w:rsidR="003C1F93" w:rsidDel="00F61CE8">
          <w:delInstrText xml:space="preserve"> HYPERLINK "https://github.com/qiyfoundation/Qiy-Scheme/blob/feature/Qiy-Scheme-v1.1/Functional%20Specification.md" </w:delInstrText>
        </w:r>
        <w:r w:rsidR="003C1F93" w:rsidDel="00F61CE8">
          <w:fldChar w:fldCharType="separate"/>
        </w:r>
        <w:r w:rsidR="00030AAC" w:rsidRPr="00030AAC" w:rsidDel="00F61CE8">
          <w:rPr>
            <w:rStyle w:val="Hyperlink"/>
          </w:rPr>
          <w:delText>FUNCTIONAL SPECIFICATION 'QIY SCHEME V1.1'</w:delText>
        </w:r>
        <w:r w:rsidR="003C1F93" w:rsidDel="00F61CE8">
          <w:rPr>
            <w:rStyle w:val="Hyperlink"/>
          </w:rPr>
          <w:fldChar w:fldCharType="end"/>
        </w:r>
        <w:r w:rsidRPr="00BC486D" w:rsidDel="00F61CE8">
          <w:rPr>
            <w:i/>
          </w:rPr>
          <w:delText>.</w:delText>
        </w:r>
      </w:del>
    </w:p>
    <w:p w14:paraId="2C7E04C8" w14:textId="77777777" w:rsidR="00BC486D" w:rsidRDefault="00BC486D" w:rsidP="00DD1753">
      <w:pPr>
        <w:spacing w:line="276" w:lineRule="auto"/>
      </w:pPr>
    </w:p>
    <w:p w14:paraId="798A32F0" w14:textId="46C27A55" w:rsidR="00BC486D" w:rsidRDefault="00BC486D" w:rsidP="00DD1753">
      <w:pPr>
        <w:spacing w:line="276" w:lineRule="auto"/>
      </w:pPr>
      <w:r>
        <w:t xml:space="preserve">Als voorbereidende stap zal de </w:t>
      </w:r>
      <w:del w:id="265" w:author="Freek Driesenaar" w:date="2018-05-04T11:01:00Z">
        <w:r w:rsidDel="00487612">
          <w:delText>fiKks</w:delText>
        </w:r>
      </w:del>
      <w:ins w:id="266" w:author="Freek Driesenaar" w:date="2018-05-04T11:01:00Z">
        <w:r w:rsidR="00487612">
          <w:t>fiKks</w:t>
        </w:r>
      </w:ins>
      <w:r>
        <w:t xml:space="preserve"> backend </w:t>
      </w:r>
      <w:r w:rsidR="00E20883">
        <w:t xml:space="preserve">(eenmalig) </w:t>
      </w:r>
      <w:r>
        <w:t xml:space="preserve">vaststellen welke geregistreerde services binnen Qiy beschikbaar zijn (zie 4.1.2 - aansluiten op het </w:t>
      </w:r>
      <w:del w:id="267" w:author="Freek Driesenaar" w:date="2018-05-04T10:54:00Z">
        <w:r w:rsidDel="00F77280">
          <w:delText>Qiy Trust Framework</w:delText>
        </w:r>
      </w:del>
      <w:ins w:id="268" w:author="Freek Driesenaar" w:date="2018-05-04T10:54:00Z">
        <w:r w:rsidR="00F77280">
          <w:t>Qiy Trust Network</w:t>
        </w:r>
      </w:ins>
      <w:r>
        <w:t xml:space="preserve">). Via de beschikbare verbinding met de User node </w:t>
      </w:r>
      <w:r w:rsidR="00E20883">
        <w:t xml:space="preserve">kan de </w:t>
      </w:r>
      <w:del w:id="269" w:author="Freek Driesenaar" w:date="2018-05-04T11:01:00Z">
        <w:r w:rsidR="00E20883" w:rsidDel="00487612">
          <w:delText>fiKks</w:delText>
        </w:r>
      </w:del>
      <w:ins w:id="270" w:author="Freek Driesenaar" w:date="2018-05-04T11:01:00Z">
        <w:r w:rsidR="00487612">
          <w:t>fiKks</w:t>
        </w:r>
      </w:ins>
      <w:r w:rsidR="00E20883">
        <w:t xml:space="preserve"> back-end de gewenste service -het opvragen van schulden informatie-  aanroepen. De User node zal op haar beurt vaststellen via</w:t>
      </w:r>
      <w:r>
        <w:t xml:space="preserve"> welke verbindingen</w:t>
      </w:r>
      <w:r w:rsidR="00E20883">
        <w:t xml:space="preserve"> </w:t>
      </w:r>
      <w:r>
        <w:t xml:space="preserve">(met Schuldeisers) de </w:t>
      </w:r>
      <w:r w:rsidR="00E20883">
        <w:t xml:space="preserve">betreffende service beschikbaar is en het verzoek na instemming van de </w:t>
      </w:r>
      <w:del w:id="271" w:author="Freek Driesenaar" w:date="2018-05-04T11:01:00Z">
        <w:r w:rsidR="006A7F73" w:rsidDel="00487612">
          <w:delText>fiKks</w:delText>
        </w:r>
      </w:del>
      <w:ins w:id="272" w:author="Freek Driesenaar" w:date="2018-05-04T11:01:00Z">
        <w:r w:rsidR="00487612">
          <w:t>fiKks</w:t>
        </w:r>
      </w:ins>
      <w:r w:rsidR="006A7F73">
        <w:t xml:space="preserve"> G</w:t>
      </w:r>
      <w:r w:rsidR="00E20883">
        <w:t>ebruiker hiernaar doorsturen.</w:t>
      </w:r>
    </w:p>
    <w:p w14:paraId="45D10990" w14:textId="77777777" w:rsidR="00BC486D" w:rsidRDefault="00BC486D" w:rsidP="00DD1753">
      <w:pPr>
        <w:spacing w:line="276" w:lineRule="auto"/>
      </w:pPr>
    </w:p>
    <w:p w14:paraId="7F68B432" w14:textId="17A46FA6" w:rsidR="00E20883" w:rsidRDefault="00E20883" w:rsidP="00DD1753">
      <w:pPr>
        <w:spacing w:line="276" w:lineRule="auto"/>
      </w:pPr>
      <w:r>
        <w:t xml:space="preserve">Met het ontvangen van een eerste verzoek </w:t>
      </w:r>
      <w:r w:rsidR="00D25C2C">
        <w:t xml:space="preserve">(over </w:t>
      </w:r>
      <w:r>
        <w:t>het opvragen van schulden informatie</w:t>
      </w:r>
      <w:r w:rsidR="00D25C2C">
        <w:t>)</w:t>
      </w:r>
      <w:r>
        <w:t xml:space="preserve"> </w:t>
      </w:r>
      <w:r w:rsidR="006A7F73">
        <w:t xml:space="preserve">via </w:t>
      </w:r>
      <w:r>
        <w:t xml:space="preserve">een verbinding van een voor Schuldeiser bekende </w:t>
      </w:r>
      <w:r w:rsidR="006A7F73">
        <w:t>B</w:t>
      </w:r>
      <w:r>
        <w:t xml:space="preserve">etrokkene zal </w:t>
      </w:r>
      <w:r w:rsidR="006A7F73">
        <w:t>S</w:t>
      </w:r>
      <w:r>
        <w:t xml:space="preserve">chuldeiser </w:t>
      </w:r>
      <w:r w:rsidR="00D47D2D">
        <w:t xml:space="preserve">(eenmalig) </w:t>
      </w:r>
      <w:del w:id="273" w:author="Freek Driesenaar" w:date="2018-05-04T15:51:00Z">
        <w:r w:rsidDel="00F61CE8">
          <w:delText xml:space="preserve">een </w:delText>
        </w:r>
      </w:del>
      <w:ins w:id="274" w:author="Freek Driesenaar" w:date="2018-05-04T15:51:00Z">
        <w:r w:rsidR="00F61CE8">
          <w:t xml:space="preserve">de </w:t>
        </w:r>
      </w:ins>
      <w:r>
        <w:t xml:space="preserve">operatie </w:t>
      </w:r>
      <w:ins w:id="275" w:author="Freek Driesenaar" w:date="2018-05-04T15:52:00Z">
        <w:r w:rsidR="00CA41A4">
          <w:t xml:space="preserve">waarmee de gegevens kunnen worden opgevraagd </w:t>
        </w:r>
      </w:ins>
      <w:r w:rsidR="00D47D2D">
        <w:t>registreren</w:t>
      </w:r>
      <w:r>
        <w:t xml:space="preserve"> </w:t>
      </w:r>
      <w:r w:rsidR="00D47D2D">
        <w:t>bij de betreffende verbinding</w:t>
      </w:r>
      <w:r w:rsidR="00D25C2C">
        <w:t>. Deze operatie dient</w:t>
      </w:r>
      <w:r w:rsidR="00D47D2D">
        <w:t xml:space="preserve"> </w:t>
      </w:r>
      <w:r w:rsidR="00D25C2C">
        <w:t xml:space="preserve">iedere keer </w:t>
      </w:r>
      <w:r w:rsidR="00D47D2D">
        <w:t xml:space="preserve">uitgevoerd te worden </w:t>
      </w:r>
      <w:r w:rsidR="00D25C2C">
        <w:t>als</w:t>
      </w:r>
      <w:r w:rsidR="00D47D2D">
        <w:t xml:space="preserve"> de </w:t>
      </w:r>
      <w:ins w:id="276" w:author="Freek Driesenaar" w:date="2018-05-04T15:54:00Z">
        <w:r w:rsidR="00CA41A4">
          <w:t xml:space="preserve">schuldinformatie van de </w:t>
        </w:r>
      </w:ins>
      <w:r w:rsidR="00D47D2D">
        <w:t xml:space="preserve">betreffende </w:t>
      </w:r>
      <w:r w:rsidR="00D25C2C">
        <w:t>B</w:t>
      </w:r>
      <w:r w:rsidR="00D47D2D">
        <w:t xml:space="preserve">etrokkene </w:t>
      </w:r>
      <w:del w:id="277" w:author="Freek Driesenaar" w:date="2018-05-04T15:54:00Z">
        <w:r w:rsidR="00D47D2D" w:rsidDel="00CA41A4">
          <w:delText xml:space="preserve">schuldinformatie </w:delText>
        </w:r>
      </w:del>
      <w:ins w:id="278" w:author="Freek Driesenaar" w:date="2018-05-04T15:54:00Z">
        <w:r w:rsidR="00CA41A4">
          <w:t xml:space="preserve">wordt </w:t>
        </w:r>
      </w:ins>
      <w:del w:id="279" w:author="Freek Driesenaar" w:date="2018-05-04T15:54:00Z">
        <w:r w:rsidR="00D47D2D" w:rsidDel="00CA41A4">
          <w:delText>opvraag</w:delText>
        </w:r>
        <w:r w:rsidR="00D25C2C" w:rsidDel="00CA41A4">
          <w:delText>t</w:delText>
        </w:r>
      </w:del>
      <w:ins w:id="280" w:author="Freek Driesenaar" w:date="2018-05-04T15:54:00Z">
        <w:r w:rsidR="00CA41A4">
          <w:t>opgevraagd</w:t>
        </w:r>
      </w:ins>
      <w:r w:rsidR="00D47D2D">
        <w:t>. De referentie naar deze operatie wordt als antwoord op het verzoek verstrekt.</w:t>
      </w:r>
    </w:p>
    <w:p w14:paraId="6ED5EF07" w14:textId="77777777" w:rsidR="00D47D2D" w:rsidRDefault="00D47D2D" w:rsidP="00DD1753">
      <w:pPr>
        <w:spacing w:line="276" w:lineRule="auto"/>
      </w:pPr>
    </w:p>
    <w:p w14:paraId="203FCBF7" w14:textId="67B27591" w:rsidR="00BC486D" w:rsidRDefault="00D47D2D" w:rsidP="00DD1753">
      <w:pPr>
        <w:spacing w:line="276" w:lineRule="auto"/>
      </w:pPr>
      <w:r>
        <w:t xml:space="preserve">Als laatste stap kan door de </w:t>
      </w:r>
      <w:del w:id="281" w:author="Freek Driesenaar" w:date="2018-05-04T11:01:00Z">
        <w:r w:rsidDel="00487612">
          <w:delText>fiKks</w:delText>
        </w:r>
      </w:del>
      <w:ins w:id="282" w:author="Freek Driesenaar" w:date="2018-05-04T11:01:00Z">
        <w:r w:rsidR="00487612">
          <w:t>fiKks</w:t>
        </w:r>
      </w:ins>
      <w:r>
        <w:t xml:space="preserve"> back-end, tot wederopzegging door </w:t>
      </w:r>
      <w:r w:rsidR="00D25C2C">
        <w:t>B</w:t>
      </w:r>
      <w:r>
        <w:t>etrokkene, middels de ontvangen referentie de service -het opvragen van schulden informatie- worden aangeroepen. Met de aanroep wordt de door Schuldeiser bij de referentie geregistreerde operatie uitgevoerd.</w:t>
      </w:r>
    </w:p>
    <w:sectPr w:rsidR="00BC486D" w:rsidSect="00131A25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760FD0" w14:textId="77777777" w:rsidR="00BB1D07" w:rsidRDefault="00BB1D07" w:rsidP="001A6EA3">
      <w:r>
        <w:separator/>
      </w:r>
    </w:p>
  </w:endnote>
  <w:endnote w:type="continuationSeparator" w:id="0">
    <w:p w14:paraId="471C0170" w14:textId="77777777" w:rsidR="00BB1D07" w:rsidRDefault="00BB1D07" w:rsidP="001A6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AD4557" w14:textId="77777777" w:rsidR="00C33AE1" w:rsidRDefault="00C33AE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34BA6C" w14:textId="77777777" w:rsidR="006820DD" w:rsidRPr="00A21B1D" w:rsidRDefault="006820DD" w:rsidP="00A21B1D">
    <w:pPr>
      <w:pStyle w:val="Footer"/>
      <w:jc w:val="both"/>
      <w:rPr>
        <w:rFonts w:asciiTheme="majorHAnsi" w:hAnsiTheme="majorHAnsi"/>
        <w:b/>
        <w:sz w:val="18"/>
        <w:szCs w:val="18"/>
      </w:rPr>
    </w:pPr>
    <w:r w:rsidRPr="00A21B1D">
      <w:rPr>
        <w:rFonts w:asciiTheme="majorHAnsi" w:hAnsiTheme="majorHAnsi"/>
        <w:sz w:val="18"/>
        <w:szCs w:val="18"/>
      </w:rPr>
      <w:fldChar w:fldCharType="begin"/>
    </w:r>
    <w:r w:rsidRPr="00A21B1D">
      <w:rPr>
        <w:rFonts w:asciiTheme="majorHAnsi" w:hAnsiTheme="majorHAnsi"/>
        <w:sz w:val="18"/>
        <w:szCs w:val="18"/>
      </w:rPr>
      <w:instrText xml:space="preserve"> PRINTDATE  \* MERGEFORMAT </w:instrText>
    </w:r>
    <w:r w:rsidRPr="00A21B1D">
      <w:rPr>
        <w:rFonts w:asciiTheme="majorHAnsi" w:hAnsiTheme="majorHAnsi"/>
        <w:sz w:val="18"/>
        <w:szCs w:val="18"/>
      </w:rPr>
      <w:fldChar w:fldCharType="separate"/>
    </w:r>
    <w:r>
      <w:rPr>
        <w:rFonts w:asciiTheme="majorHAnsi" w:hAnsiTheme="majorHAnsi"/>
        <w:noProof/>
        <w:sz w:val="18"/>
        <w:szCs w:val="18"/>
      </w:rPr>
      <w:t>04-01-18 07:36:00</w:t>
    </w:r>
    <w:r w:rsidRPr="00A21B1D">
      <w:rPr>
        <w:rFonts w:asciiTheme="majorHAnsi" w:hAnsiTheme="majorHAnsi"/>
        <w:sz w:val="18"/>
        <w:szCs w:val="18"/>
      </w:rPr>
      <w:fldChar w:fldCharType="end"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b/>
        <w:sz w:val="18"/>
        <w:szCs w:val="18"/>
      </w:rPr>
      <w:t xml:space="preserve">Pagina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PAGE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9</w:t>
    </w:r>
    <w:r w:rsidRPr="00A21B1D">
      <w:rPr>
        <w:rFonts w:asciiTheme="majorHAnsi" w:hAnsiTheme="majorHAnsi"/>
        <w:b/>
        <w:sz w:val="18"/>
        <w:szCs w:val="18"/>
      </w:rPr>
      <w:fldChar w:fldCharType="end"/>
    </w:r>
    <w:r w:rsidRPr="00A21B1D">
      <w:rPr>
        <w:rFonts w:asciiTheme="majorHAnsi" w:hAnsiTheme="majorHAnsi"/>
        <w:b/>
        <w:sz w:val="18"/>
        <w:szCs w:val="18"/>
      </w:rPr>
      <w:t xml:space="preserve"> van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NUMPAGES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11</w:t>
    </w:r>
    <w:r w:rsidRPr="00A21B1D">
      <w:rPr>
        <w:rFonts w:asciiTheme="majorHAnsi" w:hAnsiTheme="majorHAnsi"/>
        <w:b/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EBE562" w14:textId="77777777" w:rsidR="00C33AE1" w:rsidRDefault="00C33A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C34373" w14:textId="77777777" w:rsidR="00BB1D07" w:rsidRDefault="00BB1D07" w:rsidP="001A6EA3">
      <w:r>
        <w:separator/>
      </w:r>
    </w:p>
  </w:footnote>
  <w:footnote w:type="continuationSeparator" w:id="0">
    <w:p w14:paraId="335E61ED" w14:textId="77777777" w:rsidR="00BB1D07" w:rsidRDefault="00BB1D07" w:rsidP="001A6EA3">
      <w:r>
        <w:continuationSeparator/>
      </w:r>
    </w:p>
  </w:footnote>
  <w:footnote w:id="1">
    <w:p w14:paraId="1CA7D9F3" w14:textId="76B7CDA5" w:rsidR="006F235D" w:rsidRDefault="006F235D">
      <w:pPr>
        <w:pStyle w:val="FootnoteText"/>
      </w:pPr>
      <w:ins w:id="194" w:author="Freek Driesenaar" w:date="2018-05-04T11:24:00Z">
        <w:r>
          <w:rPr>
            <w:rStyle w:val="FootnoteReference"/>
          </w:rPr>
          <w:footnoteRef/>
        </w:r>
        <w:r>
          <w:t xml:space="preserve"> Zie ook</w:t>
        </w:r>
      </w:ins>
      <w:ins w:id="195" w:author="Freek Driesenaar" w:date="2018-05-04T15:08:00Z">
        <w:r w:rsidR="000536C2">
          <w:t xml:space="preserve"> </w:t>
        </w:r>
      </w:ins>
      <w:ins w:id="196" w:author="Freek Driesenaar" w:date="2018-05-04T15:10:00Z">
        <w:r w:rsidR="000536C2">
          <w:fldChar w:fldCharType="begin"/>
        </w:r>
        <w:r w:rsidR="000536C2">
          <w:instrText>HYPERLINK "https://github.com/qiyfoundation/Qiy-Scheme/blob/topic/Qiy-Scheme-v1.1/Functional%20Specification.md" \l "41-setup"</w:instrText>
        </w:r>
        <w:r w:rsidR="000536C2">
          <w:fldChar w:fldCharType="separate"/>
        </w:r>
        <w:r w:rsidR="000536C2">
          <w:rPr>
            <w:rStyle w:val="Hyperlink"/>
          </w:rPr>
          <w:t>Functional Specification: 4.1 Setup for Individual</w:t>
        </w:r>
        <w:r w:rsidR="000536C2">
          <w:fldChar w:fldCharType="end"/>
        </w:r>
        <w:r w:rsidR="000536C2">
          <w:t>.</w:t>
        </w:r>
      </w:ins>
    </w:p>
  </w:footnote>
  <w:footnote w:id="2">
    <w:p w14:paraId="5765A96A" w14:textId="5ECDEBA2" w:rsidR="000536C2" w:rsidRDefault="000536C2" w:rsidP="000536C2">
      <w:pPr>
        <w:pStyle w:val="FootnoteText"/>
        <w:rPr>
          <w:ins w:id="200" w:author="Freek Driesenaar" w:date="2018-05-04T15:12:00Z"/>
        </w:rPr>
      </w:pPr>
      <w:ins w:id="201" w:author="Freek Driesenaar" w:date="2018-05-04T15:12:00Z">
        <w:r>
          <w:rPr>
            <w:rStyle w:val="FootnoteReference"/>
          </w:rPr>
          <w:footnoteRef/>
        </w:r>
        <w:r>
          <w:t xml:space="preserve"> Zie ook </w:t>
        </w:r>
        <w:r>
          <w:fldChar w:fldCharType="begin"/>
        </w:r>
      </w:ins>
      <w:ins w:id="202" w:author="Freek Driesenaar" w:date="2018-05-04T15:21:00Z">
        <w:r w:rsidR="00903BCE">
          <w:instrText>HYPERLINK "https://github.com/qiyfoundation/Qiy-Scheme/blob/topic/Qiy-Scheme-v1.1/Functional%20Specification.md" \l "31-setup"</w:instrText>
        </w:r>
      </w:ins>
      <w:ins w:id="203" w:author="Freek Driesenaar" w:date="2018-05-04T15:12:00Z">
        <w:r>
          <w:fldChar w:fldCharType="separate"/>
        </w:r>
      </w:ins>
      <w:ins w:id="204" w:author="Freek Driesenaar" w:date="2018-05-04T15:21:00Z">
        <w:r w:rsidR="00903BCE">
          <w:rPr>
            <w:rStyle w:val="Hyperlink"/>
          </w:rPr>
          <w:t>Functional Specification: 3.1 Setup for Data Providers</w:t>
        </w:r>
      </w:ins>
      <w:ins w:id="205" w:author="Freek Driesenaar" w:date="2018-05-04T15:12:00Z">
        <w:r>
          <w:fldChar w:fldCharType="end"/>
        </w:r>
      </w:ins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C9DC9C" w14:textId="1816A0E3" w:rsidR="00C33AE1" w:rsidRDefault="00BB1D07">
    <w:pPr>
      <w:pStyle w:val="Header"/>
    </w:pPr>
    <w:ins w:id="283" w:author="Freek Driesenaar" w:date="2018-05-07T09:39:00Z">
      <w:r>
        <w:rPr>
          <w:noProof/>
        </w:rPr>
        <w:pict w14:anchorId="3D08DD17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4" o:spid="_x0000_s2050" type="#_x0000_t136" style="position:absolute;margin-left:0;margin-top:0;width:447.3pt;height:191.7pt;rotation:315;z-index:-251655168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C23BBD" w14:textId="6721B133" w:rsidR="006820DD" w:rsidRPr="00D173B4" w:rsidRDefault="00BB1D07" w:rsidP="00A21B1D">
    <w:pPr>
      <w:jc w:val="right"/>
      <w:rPr>
        <w:rFonts w:asciiTheme="majorHAnsi" w:hAnsiTheme="majorHAnsi"/>
        <w:b/>
        <w:color w:val="98ABCC"/>
        <w:sz w:val="18"/>
        <w:szCs w:val="18"/>
      </w:rPr>
    </w:pPr>
    <w:ins w:id="284" w:author="Freek Driesenaar" w:date="2018-05-07T09:39:00Z">
      <w:r>
        <w:rPr>
          <w:noProof/>
        </w:rPr>
        <w:pict w14:anchorId="24623897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5" o:spid="_x0000_s2051" type="#_x0000_t136" style="position:absolute;left:0;text-align:left;margin-left:0;margin-top:0;width:447.3pt;height:222.45pt;rotation:315;z-index:-251653120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  <w:del w:id="285" w:author="Freek Driesenaar" w:date="2018-05-04T11:04:00Z">
      <w:r w:rsidR="006820DD" w:rsidRPr="00D173B4" w:rsidDel="006A6727">
        <w:rPr>
          <w:rFonts w:asciiTheme="majorHAnsi" w:hAnsiTheme="majorHAnsi"/>
          <w:b/>
          <w:color w:val="98ABCC"/>
          <w:sz w:val="18"/>
          <w:szCs w:val="18"/>
        </w:rPr>
        <w:delText>FiKks</w:delText>
      </w:r>
    </w:del>
    <w:ins w:id="286" w:author="Freek Driesenaar" w:date="2018-05-04T11:04:00Z">
      <w:r w:rsidR="006A6727">
        <w:rPr>
          <w:rFonts w:asciiTheme="majorHAnsi" w:hAnsiTheme="majorHAnsi"/>
          <w:b/>
          <w:color w:val="98ABCC"/>
          <w:sz w:val="18"/>
          <w:szCs w:val="18"/>
        </w:rPr>
        <w:t>fiKks</w:t>
      </w:r>
    </w:ins>
    <w:r w:rsidR="006820DD" w:rsidRPr="00D173B4">
      <w:rPr>
        <w:rFonts w:asciiTheme="majorHAnsi" w:hAnsiTheme="majorHAnsi"/>
        <w:b/>
        <w:color w:val="98ABCC"/>
        <w:sz w:val="18"/>
        <w:szCs w:val="18"/>
      </w:rPr>
      <w:t>, digitale infrastructuur voor laagdrempelige hulp bij geldproblemen</w:t>
    </w:r>
  </w:p>
  <w:p w14:paraId="4C7A6E2B" w14:textId="77777777" w:rsidR="006820DD" w:rsidRPr="00D173B4" w:rsidRDefault="006820DD" w:rsidP="00A21B1D">
    <w:pPr>
      <w:jc w:val="right"/>
      <w:rPr>
        <w:rFonts w:asciiTheme="majorHAnsi" w:hAnsiTheme="majorHAnsi"/>
        <w:sz w:val="18"/>
        <w:szCs w:val="18"/>
      </w:rPr>
    </w:pPr>
    <w:r w:rsidRPr="00D173B4">
      <w:rPr>
        <w:rFonts w:asciiTheme="majorHAnsi" w:hAnsiTheme="majorHAnsi"/>
        <w:sz w:val="18"/>
        <w:szCs w:val="18"/>
      </w:rPr>
      <w:t>Integratie architectuur overzicht</w:t>
    </w:r>
  </w:p>
  <w:p w14:paraId="0FE13D6B" w14:textId="77777777" w:rsidR="006820DD" w:rsidRPr="00A21B1D" w:rsidRDefault="006820DD" w:rsidP="00A21B1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B6EB95" w14:textId="010A7DE5" w:rsidR="00C33AE1" w:rsidRDefault="00BB1D07">
    <w:pPr>
      <w:pStyle w:val="Header"/>
    </w:pPr>
    <w:ins w:id="287" w:author="Freek Driesenaar" w:date="2018-05-07T09:39:00Z">
      <w:r>
        <w:rPr>
          <w:noProof/>
        </w:rPr>
        <w:pict w14:anchorId="5E085750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3" o:spid="_x0000_s2049" type="#_x0000_t136" style="position:absolute;margin-left:0;margin-top:0;width:447.3pt;height:221.3pt;rotation:315;z-index:-251657216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F73DE"/>
    <w:multiLevelType w:val="hybridMultilevel"/>
    <w:tmpl w:val="C73E1162"/>
    <w:lvl w:ilvl="0" w:tplc="DAA0D2DC">
      <w:start w:val="6"/>
      <w:numFmt w:val="bullet"/>
      <w:lvlText w:val="-"/>
      <w:lvlJc w:val="left"/>
      <w:pPr>
        <w:ind w:left="829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" w15:restartNumberingAfterBreak="0">
    <w:nsid w:val="188B361A"/>
    <w:multiLevelType w:val="hybridMultilevel"/>
    <w:tmpl w:val="5DE2FEE8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C84D11"/>
    <w:multiLevelType w:val="hybridMultilevel"/>
    <w:tmpl w:val="9FF4058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1A2BF8"/>
    <w:multiLevelType w:val="hybridMultilevel"/>
    <w:tmpl w:val="CF6861C2"/>
    <w:lvl w:ilvl="0" w:tplc="9B90521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C91D8D"/>
    <w:multiLevelType w:val="multilevel"/>
    <w:tmpl w:val="0413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7B6F317B"/>
    <w:multiLevelType w:val="hybridMultilevel"/>
    <w:tmpl w:val="EB522954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Freek Driesenaar">
    <w15:presenceInfo w15:providerId="None" w15:userId="Freek Driesenaa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trackRevisions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0072"/>
    <w:rsid w:val="00016DBA"/>
    <w:rsid w:val="00025697"/>
    <w:rsid w:val="00030AAC"/>
    <w:rsid w:val="00041EA6"/>
    <w:rsid w:val="000428D3"/>
    <w:rsid w:val="000536C2"/>
    <w:rsid w:val="00053A3E"/>
    <w:rsid w:val="0008106D"/>
    <w:rsid w:val="000C203E"/>
    <w:rsid w:val="000C33F5"/>
    <w:rsid w:val="000C6DCB"/>
    <w:rsid w:val="000D33ED"/>
    <w:rsid w:val="000E65F4"/>
    <w:rsid w:val="001100C9"/>
    <w:rsid w:val="0012147D"/>
    <w:rsid w:val="00122737"/>
    <w:rsid w:val="00131A25"/>
    <w:rsid w:val="00163806"/>
    <w:rsid w:val="00166912"/>
    <w:rsid w:val="00166BB5"/>
    <w:rsid w:val="001928EE"/>
    <w:rsid w:val="001A6EA3"/>
    <w:rsid w:val="001C6520"/>
    <w:rsid w:val="001D06E5"/>
    <w:rsid w:val="001D528B"/>
    <w:rsid w:val="001D6FA1"/>
    <w:rsid w:val="001E79D9"/>
    <w:rsid w:val="00227FB2"/>
    <w:rsid w:val="002439C0"/>
    <w:rsid w:val="00245F4E"/>
    <w:rsid w:val="0027629B"/>
    <w:rsid w:val="002803C7"/>
    <w:rsid w:val="002A615A"/>
    <w:rsid w:val="002B1877"/>
    <w:rsid w:val="002B6908"/>
    <w:rsid w:val="002D30E9"/>
    <w:rsid w:val="002D6C7A"/>
    <w:rsid w:val="003043C6"/>
    <w:rsid w:val="0030521C"/>
    <w:rsid w:val="00332D17"/>
    <w:rsid w:val="0033410F"/>
    <w:rsid w:val="00343D3B"/>
    <w:rsid w:val="00344D81"/>
    <w:rsid w:val="003652EF"/>
    <w:rsid w:val="003776C7"/>
    <w:rsid w:val="003C1F93"/>
    <w:rsid w:val="004006A2"/>
    <w:rsid w:val="00415187"/>
    <w:rsid w:val="00423BA3"/>
    <w:rsid w:val="00434CB8"/>
    <w:rsid w:val="004471D0"/>
    <w:rsid w:val="00447277"/>
    <w:rsid w:val="004625D8"/>
    <w:rsid w:val="00470D21"/>
    <w:rsid w:val="0047721A"/>
    <w:rsid w:val="00487612"/>
    <w:rsid w:val="004A20A7"/>
    <w:rsid w:val="004D70DA"/>
    <w:rsid w:val="004F13D9"/>
    <w:rsid w:val="005068B1"/>
    <w:rsid w:val="00530A6B"/>
    <w:rsid w:val="00531229"/>
    <w:rsid w:val="00554E3F"/>
    <w:rsid w:val="005709CB"/>
    <w:rsid w:val="00576CB6"/>
    <w:rsid w:val="00594A1B"/>
    <w:rsid w:val="00596B56"/>
    <w:rsid w:val="005A6834"/>
    <w:rsid w:val="005C19E6"/>
    <w:rsid w:val="005E05A3"/>
    <w:rsid w:val="005E79F4"/>
    <w:rsid w:val="005F1D58"/>
    <w:rsid w:val="005F368A"/>
    <w:rsid w:val="00611A9C"/>
    <w:rsid w:val="00624EDC"/>
    <w:rsid w:val="00654D84"/>
    <w:rsid w:val="00661CF3"/>
    <w:rsid w:val="00665E8F"/>
    <w:rsid w:val="006668C6"/>
    <w:rsid w:val="006820DD"/>
    <w:rsid w:val="006852AB"/>
    <w:rsid w:val="00687DB5"/>
    <w:rsid w:val="00692F66"/>
    <w:rsid w:val="00693944"/>
    <w:rsid w:val="006A4C44"/>
    <w:rsid w:val="006A6727"/>
    <w:rsid w:val="006A7F73"/>
    <w:rsid w:val="006C6898"/>
    <w:rsid w:val="006D250B"/>
    <w:rsid w:val="006D7ED0"/>
    <w:rsid w:val="006E7E53"/>
    <w:rsid w:val="006F235D"/>
    <w:rsid w:val="006F36A9"/>
    <w:rsid w:val="007001B6"/>
    <w:rsid w:val="007026CE"/>
    <w:rsid w:val="0070378B"/>
    <w:rsid w:val="00705594"/>
    <w:rsid w:val="00741821"/>
    <w:rsid w:val="00781623"/>
    <w:rsid w:val="007A5022"/>
    <w:rsid w:val="007A549E"/>
    <w:rsid w:val="007B19F3"/>
    <w:rsid w:val="007C25D3"/>
    <w:rsid w:val="007E7BBE"/>
    <w:rsid w:val="007F1312"/>
    <w:rsid w:val="0082416F"/>
    <w:rsid w:val="00827D82"/>
    <w:rsid w:val="00836E77"/>
    <w:rsid w:val="00851AF4"/>
    <w:rsid w:val="00857A24"/>
    <w:rsid w:val="00861C98"/>
    <w:rsid w:val="00866DE2"/>
    <w:rsid w:val="00870A6E"/>
    <w:rsid w:val="008C39A3"/>
    <w:rsid w:val="008D2607"/>
    <w:rsid w:val="008D3C98"/>
    <w:rsid w:val="008D70C9"/>
    <w:rsid w:val="008E24F7"/>
    <w:rsid w:val="00903BCE"/>
    <w:rsid w:val="0092639D"/>
    <w:rsid w:val="00930A3D"/>
    <w:rsid w:val="00932703"/>
    <w:rsid w:val="00933563"/>
    <w:rsid w:val="0094107B"/>
    <w:rsid w:val="00965572"/>
    <w:rsid w:val="009738E4"/>
    <w:rsid w:val="0098778B"/>
    <w:rsid w:val="009920EB"/>
    <w:rsid w:val="009A01C1"/>
    <w:rsid w:val="009A6017"/>
    <w:rsid w:val="009C2132"/>
    <w:rsid w:val="009C6180"/>
    <w:rsid w:val="00A10175"/>
    <w:rsid w:val="00A21B1D"/>
    <w:rsid w:val="00A21C66"/>
    <w:rsid w:val="00A24E23"/>
    <w:rsid w:val="00A26361"/>
    <w:rsid w:val="00A315C9"/>
    <w:rsid w:val="00A354EF"/>
    <w:rsid w:val="00A406AA"/>
    <w:rsid w:val="00A439D6"/>
    <w:rsid w:val="00A45DF4"/>
    <w:rsid w:val="00A50AA3"/>
    <w:rsid w:val="00A80663"/>
    <w:rsid w:val="00AA620A"/>
    <w:rsid w:val="00AA66F1"/>
    <w:rsid w:val="00AB042F"/>
    <w:rsid w:val="00AB25D1"/>
    <w:rsid w:val="00AC669F"/>
    <w:rsid w:val="00AD0072"/>
    <w:rsid w:val="00AD4903"/>
    <w:rsid w:val="00AF1B2B"/>
    <w:rsid w:val="00B05200"/>
    <w:rsid w:val="00B10903"/>
    <w:rsid w:val="00B21ABB"/>
    <w:rsid w:val="00B27FDB"/>
    <w:rsid w:val="00B35DF8"/>
    <w:rsid w:val="00B509D8"/>
    <w:rsid w:val="00B803B7"/>
    <w:rsid w:val="00B91B3D"/>
    <w:rsid w:val="00BB1D07"/>
    <w:rsid w:val="00BC486D"/>
    <w:rsid w:val="00BE44C2"/>
    <w:rsid w:val="00BE5416"/>
    <w:rsid w:val="00BE58E9"/>
    <w:rsid w:val="00C170CE"/>
    <w:rsid w:val="00C2308B"/>
    <w:rsid w:val="00C2400A"/>
    <w:rsid w:val="00C33AE1"/>
    <w:rsid w:val="00C4508B"/>
    <w:rsid w:val="00C57959"/>
    <w:rsid w:val="00C87A65"/>
    <w:rsid w:val="00C94373"/>
    <w:rsid w:val="00CA41A4"/>
    <w:rsid w:val="00CB4424"/>
    <w:rsid w:val="00CB4FB5"/>
    <w:rsid w:val="00CC0B65"/>
    <w:rsid w:val="00CF0149"/>
    <w:rsid w:val="00D15565"/>
    <w:rsid w:val="00D159B2"/>
    <w:rsid w:val="00D173B4"/>
    <w:rsid w:val="00D25C2C"/>
    <w:rsid w:val="00D36614"/>
    <w:rsid w:val="00D47D2D"/>
    <w:rsid w:val="00D65DD2"/>
    <w:rsid w:val="00D7489F"/>
    <w:rsid w:val="00D74ECE"/>
    <w:rsid w:val="00D779E9"/>
    <w:rsid w:val="00D80867"/>
    <w:rsid w:val="00D86476"/>
    <w:rsid w:val="00DA2355"/>
    <w:rsid w:val="00DC350F"/>
    <w:rsid w:val="00DD1753"/>
    <w:rsid w:val="00DF27F7"/>
    <w:rsid w:val="00E11963"/>
    <w:rsid w:val="00E20883"/>
    <w:rsid w:val="00E224E3"/>
    <w:rsid w:val="00E225C5"/>
    <w:rsid w:val="00E22B02"/>
    <w:rsid w:val="00E2726E"/>
    <w:rsid w:val="00E36BCF"/>
    <w:rsid w:val="00E53386"/>
    <w:rsid w:val="00E543C2"/>
    <w:rsid w:val="00E601DD"/>
    <w:rsid w:val="00E63A00"/>
    <w:rsid w:val="00E71D60"/>
    <w:rsid w:val="00E774E3"/>
    <w:rsid w:val="00E77548"/>
    <w:rsid w:val="00E82DE0"/>
    <w:rsid w:val="00E96357"/>
    <w:rsid w:val="00EB27BA"/>
    <w:rsid w:val="00EF58DB"/>
    <w:rsid w:val="00F03B5B"/>
    <w:rsid w:val="00F2436B"/>
    <w:rsid w:val="00F37BB0"/>
    <w:rsid w:val="00F37F45"/>
    <w:rsid w:val="00F40678"/>
    <w:rsid w:val="00F40C68"/>
    <w:rsid w:val="00F416B6"/>
    <w:rsid w:val="00F60429"/>
    <w:rsid w:val="00F61CE8"/>
    <w:rsid w:val="00F66126"/>
    <w:rsid w:val="00F77280"/>
    <w:rsid w:val="00F8043C"/>
    <w:rsid w:val="00F862A0"/>
    <w:rsid w:val="00F90C19"/>
    <w:rsid w:val="00FC47AB"/>
    <w:rsid w:val="00FC66C6"/>
    <w:rsid w:val="00FE57E4"/>
    <w:rsid w:val="00FE5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2"/>
    <o:shapelayout v:ext="edit">
      <o:idmap v:ext="edit" data="1"/>
    </o:shapelayout>
  </w:shapeDefaults>
  <w:decimalSymbol w:val=","/>
  <w:listSeparator w:val=";"/>
  <w14:docId w14:val="143C93B6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25C5"/>
    <w:pPr>
      <w:keepNext/>
      <w:keepLines/>
      <w:numPr>
        <w:numId w:val="3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E7BBE"/>
    <w:pPr>
      <w:keepNext/>
      <w:keepLines/>
      <w:numPr>
        <w:ilvl w:val="1"/>
        <w:numId w:val="3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25C5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25C5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25C5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25C5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25C5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25C5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25C5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E7B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E7BB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225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25C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25C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25C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25C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25C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B1090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09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090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10903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6E7E53"/>
    <w:pPr>
      <w:spacing w:before="120"/>
    </w:pPr>
    <w:rPr>
      <w:rFonts w:asciiTheme="majorHAnsi" w:hAnsiTheme="majorHAnsi"/>
      <w:b/>
      <w:bCs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6E7E53"/>
    <w:rPr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6EA3"/>
  </w:style>
  <w:style w:type="paragraph" w:styleId="Footer">
    <w:name w:val="footer"/>
    <w:basedOn w:val="Normal"/>
    <w:link w:val="FooterChar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6EA3"/>
  </w:style>
  <w:style w:type="paragraph" w:styleId="TOC3">
    <w:name w:val="toc 3"/>
    <w:basedOn w:val="Normal"/>
    <w:next w:val="Normal"/>
    <w:autoRedefine/>
    <w:uiPriority w:val="39"/>
    <w:unhideWhenUsed/>
    <w:rsid w:val="00166BB5"/>
    <w:pPr>
      <w:spacing w:after="100"/>
      <w:ind w:left="48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175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753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D30E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D30E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D30E9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D30E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D30E9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30A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030AAC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030AAC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F235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F235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F235D"/>
    <w:rPr>
      <w:vertAlign w:val="superscript"/>
    </w:rPr>
  </w:style>
  <w:style w:type="table" w:styleId="TableGrid">
    <w:name w:val="Table Grid"/>
    <w:basedOn w:val="TableNormal"/>
    <w:uiPriority w:val="39"/>
    <w:rsid w:val="005068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1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tiff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24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tiff"/><Relationship Id="rId22" Type="http://schemas.openxmlformats.org/officeDocument/2006/relationships/footer" Target="footer1.xml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CE26C9A81EDB4C95B7C183566DE9DC" ma:contentTypeVersion="9" ma:contentTypeDescription="Create a new document." ma:contentTypeScope="" ma:versionID="77814b0efed2f1a025ef389abd6e5743">
  <xsd:schema xmlns:xsd="http://www.w3.org/2001/XMLSchema" xmlns:xs="http://www.w3.org/2001/XMLSchema" xmlns:p="http://schemas.microsoft.com/office/2006/metadata/properties" xmlns:ns2="f26650c9-c826-43c1-956b-9d207d38ce49" xmlns:ns3="fbe0c804-6e75-4f5d-8bbe-ee9e849b676d" targetNamespace="http://schemas.microsoft.com/office/2006/metadata/properties" ma:root="true" ma:fieldsID="d19321a088bd782689dd77512b051548" ns2:_="" ns3:_="">
    <xsd:import namespace="f26650c9-c826-43c1-956b-9d207d38ce49"/>
    <xsd:import namespace="fbe0c804-6e75-4f5d-8bbe-ee9e849b67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6650c9-c826-43c1-956b-9d207d38ce4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0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1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e0c804-6e75-4f5d-8bbe-ee9e849b67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2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5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6" nillable="true" ma:displayName="MediaService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C493E7-87EF-42A7-9A5B-EB25E5B50BD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07F285-87CE-4B03-A8EA-6F197FFE22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6650c9-c826-43c1-956b-9d207d38ce49"/>
    <ds:schemaRef ds:uri="fbe0c804-6e75-4f5d-8bbe-ee9e849b67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A663B4F-FDF4-42AD-A7FF-49786FD272B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A5E247A-E541-42DF-837C-A29C3C0F8E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10</Pages>
  <Words>1892</Words>
  <Characters>10407</Characters>
  <Application>Microsoft Office Word</Application>
  <DocSecurity>0</DocSecurity>
  <Lines>86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Digital Me</Company>
  <LinksUpToDate>false</LinksUpToDate>
  <CharactersWithSpaces>12275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Bram Neuteboom</dc:creator>
  <cp:keywords/>
  <dc:description/>
  <cp:lastModifiedBy>Freek Driesenaar</cp:lastModifiedBy>
  <cp:revision>20</cp:revision>
  <cp:lastPrinted>2018-01-04T06:36:00Z</cp:lastPrinted>
  <dcterms:created xsi:type="dcterms:W3CDTF">2018-01-04T12:45:00Z</dcterms:created>
  <dcterms:modified xsi:type="dcterms:W3CDTF">2018-05-08T08:09:00Z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0x01010067CE26C9A81EDB4C95B7C183566DE9DC</vt:lpwstr>
  </property>
</Properties>
</file>