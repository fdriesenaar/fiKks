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77777777" w:rsidR="0012147D" w:rsidRDefault="0012147D" w:rsidP="00DD1753">
      <w:pPr>
        <w:spacing w:line="276" w:lineRule="auto"/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332D17" w:rsidRDefault="00F416B6" w:rsidP="00DD1753">
      <w:pPr>
        <w:spacing w:line="276" w:lineRule="auto"/>
        <w:rPr>
          <w:sz w:val="40"/>
          <w:szCs w:val="40"/>
        </w:rPr>
      </w:pPr>
      <w:r w:rsidRPr="00332D17">
        <w:rPr>
          <w:sz w:val="40"/>
          <w:szCs w:val="40"/>
        </w:rPr>
        <w:t>Stichting Helden van de Wil</w:t>
      </w:r>
      <w:r w:rsidR="00131A25">
        <w:rPr>
          <w:sz w:val="40"/>
          <w:szCs w:val="40"/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7777777" w:rsidR="00F416B6" w:rsidRDefault="00F416B6" w:rsidP="00DD1753">
      <w:pPr>
        <w:spacing w:line="276" w:lineRule="auto"/>
      </w:pPr>
    </w:p>
    <w:p w14:paraId="2B9E4D94" w14:textId="77777777" w:rsidR="0012147D" w:rsidRDefault="0012147D" w:rsidP="00DD1753">
      <w:pPr>
        <w:spacing w:line="276" w:lineRule="auto"/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77777777" w:rsidR="00447277" w:rsidRDefault="00447277" w:rsidP="00DD1753">
      <w:pPr>
        <w:spacing w:line="276" w:lineRule="auto"/>
      </w:pPr>
    </w:p>
    <w:p w14:paraId="73667936" w14:textId="77777777" w:rsidR="00DD1753" w:rsidRDefault="00DD1753" w:rsidP="00DD1753">
      <w:pPr>
        <w:spacing w:line="276" w:lineRule="auto"/>
      </w:pPr>
    </w:p>
    <w:p w14:paraId="3D450840" w14:textId="77777777" w:rsidR="00447277" w:rsidRDefault="00447277" w:rsidP="00DD1753">
      <w:pPr>
        <w:spacing w:line="276" w:lineRule="auto"/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77777777" w:rsidR="00447277" w:rsidRDefault="00447277" w:rsidP="00DD1753">
      <w:pPr>
        <w:spacing w:line="276" w:lineRule="auto"/>
      </w:pPr>
    </w:p>
    <w:p w14:paraId="76FE431C" w14:textId="77777777" w:rsidR="00447277" w:rsidRDefault="00447277" w:rsidP="00DD1753">
      <w:pPr>
        <w:spacing w:line="276" w:lineRule="auto"/>
      </w:pPr>
    </w:p>
    <w:p w14:paraId="1361930B" w14:textId="77777777" w:rsidR="00447277" w:rsidRDefault="00447277" w:rsidP="00DD1753">
      <w:pPr>
        <w:spacing w:line="276" w:lineRule="auto"/>
      </w:pPr>
    </w:p>
    <w:p w14:paraId="2152C8DE" w14:textId="77777777" w:rsidR="00447277" w:rsidRDefault="00447277" w:rsidP="00DD1753">
      <w:pPr>
        <w:spacing w:line="276" w:lineRule="auto"/>
      </w:pPr>
    </w:p>
    <w:p w14:paraId="7FF0A524" w14:textId="77777777" w:rsidR="0012147D" w:rsidRDefault="0012147D" w:rsidP="00DD1753">
      <w:pPr>
        <w:spacing w:line="276" w:lineRule="auto"/>
      </w:pPr>
    </w:p>
    <w:p w14:paraId="4DFC54A2" w14:textId="77777777" w:rsidR="0012147D" w:rsidRDefault="0012147D" w:rsidP="00DD1753">
      <w:pPr>
        <w:spacing w:line="276" w:lineRule="auto"/>
      </w:pPr>
    </w:p>
    <w:p w14:paraId="64479CBF" w14:textId="77777777" w:rsidR="00131A25" w:rsidRDefault="00131A25" w:rsidP="00DD1753">
      <w:pPr>
        <w:spacing w:line="276" w:lineRule="auto"/>
        <w:ind w:firstLine="708"/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r w:rsidR="00E11963">
        <w:t>3</w:t>
      </w:r>
      <w:r>
        <w:t xml:space="preserve"> </w:t>
      </w:r>
      <w:r w:rsidR="00E11963">
        <w:t>januari 2018</w:t>
      </w:r>
      <w:r>
        <w:t>, concept</w:t>
      </w: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77777777" w:rsidR="0012147D" w:rsidRDefault="0012147D" w:rsidP="00DD1753">
      <w:pPr>
        <w:spacing w:line="276" w:lineRule="auto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lastRenderedPageBreak/>
        <w:t>Inhoudsopgave</w:t>
      </w:r>
    </w:p>
    <w:p w14:paraId="30F2676F" w14:textId="6D9CF92E" w:rsidR="00F77280" w:rsidRDefault="00FC47AB">
      <w:pPr>
        <w:pStyle w:val="TOC1"/>
        <w:tabs>
          <w:tab w:val="left" w:pos="480"/>
          <w:tab w:val="right" w:leader="dot" w:pos="9054"/>
        </w:tabs>
        <w:rPr>
          <w:ins w:id="2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3" w:author="Freek Driesenaar" w:date="2018-05-04T10:54:00Z">
        <w:r w:rsidR="00F77280" w:rsidRPr="00951BFF">
          <w:rPr>
            <w:noProof/>
            <w:lang w:val="en-US"/>
          </w:rPr>
          <w:t>1</w:t>
        </w:r>
        <w:r w:rsidR="00F77280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F77280" w:rsidRPr="00951BFF">
          <w:rPr>
            <w:noProof/>
            <w:lang w:val="en-US"/>
          </w:rPr>
          <w:t>Inleiding</w:t>
        </w:r>
        <w:r w:rsidR="00F77280">
          <w:rPr>
            <w:noProof/>
          </w:rPr>
          <w:tab/>
        </w:r>
        <w:r w:rsidR="00F77280">
          <w:rPr>
            <w:noProof/>
          </w:rPr>
          <w:fldChar w:fldCharType="begin"/>
        </w:r>
        <w:r w:rsidR="00F77280">
          <w:rPr>
            <w:noProof/>
          </w:rPr>
          <w:instrText xml:space="preserve"> PAGEREF _Toc513194599 \h </w:instrText>
        </w:r>
        <w:r w:rsidR="00F77280">
          <w:rPr>
            <w:noProof/>
          </w:rPr>
        </w:r>
      </w:ins>
      <w:r w:rsidR="00F77280">
        <w:rPr>
          <w:noProof/>
        </w:rPr>
        <w:fldChar w:fldCharType="separate"/>
      </w:r>
      <w:ins w:id="4" w:author="Freek Driesenaar" w:date="2018-05-04T10:54:00Z">
        <w:r w:rsidR="00F77280">
          <w:rPr>
            <w:noProof/>
          </w:rPr>
          <w:t>2</w:t>
        </w:r>
        <w:r w:rsidR="00F77280">
          <w:rPr>
            <w:noProof/>
          </w:rPr>
          <w:fldChar w:fldCharType="end"/>
        </w:r>
      </w:ins>
    </w:p>
    <w:p w14:paraId="5E76D973" w14:textId="0D1546C4" w:rsidR="00F77280" w:rsidRDefault="00F77280">
      <w:pPr>
        <w:pStyle w:val="TOC1"/>
        <w:tabs>
          <w:tab w:val="left" w:pos="480"/>
          <w:tab w:val="right" w:leader="dot" w:pos="9054"/>
        </w:tabs>
        <w:rPr>
          <w:ins w:id="5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" w:author="Freek Driesenaar" w:date="2018-05-04T10:54:00Z">
        <w:r w:rsidRPr="00951BFF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_Toc513194600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7" w:author="Freek Driesenaar" w:date="2018-05-04T10:54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1080FF99" w14:textId="07A35398" w:rsidR="00F77280" w:rsidRDefault="00F77280">
      <w:pPr>
        <w:pStyle w:val="TOC1"/>
        <w:tabs>
          <w:tab w:val="left" w:pos="480"/>
          <w:tab w:val="right" w:leader="dot" w:pos="9054"/>
        </w:tabs>
        <w:rPr>
          <w:ins w:id="8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9" w:author="Freek Driesenaar" w:date="2018-05-04T10:54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_Toc513194601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10" w:author="Freek Driesenaar" w:date="2018-05-04T10:54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3FDA5CDC" w14:textId="1E38D8F5" w:rsidR="00F77280" w:rsidRDefault="00F77280">
      <w:pPr>
        <w:pStyle w:val="TOC1"/>
        <w:tabs>
          <w:tab w:val="left" w:pos="480"/>
          <w:tab w:val="right" w:leader="dot" w:pos="9054"/>
        </w:tabs>
        <w:rPr>
          <w:ins w:id="11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12" w:author="Freek Driesenaar" w:date="2018-05-04T10:54:00Z">
        <w:r w:rsidRPr="00951BFF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_Toc513194602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13" w:author="Freek Driesenaar" w:date="2018-05-04T10:54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7293A51" w14:textId="352623F7" w:rsidR="00F77280" w:rsidRDefault="00F77280">
      <w:pPr>
        <w:pStyle w:val="TOC2"/>
        <w:tabs>
          <w:tab w:val="left" w:pos="660"/>
          <w:tab w:val="right" w:leader="dot" w:pos="9054"/>
        </w:tabs>
        <w:rPr>
          <w:ins w:id="14" w:author="Freek Driesenaar" w:date="2018-05-04T10:54:00Z"/>
          <w:rFonts w:eastAsiaTheme="minorEastAsia"/>
          <w:noProof/>
          <w:lang w:eastAsia="nl-NL"/>
        </w:rPr>
      </w:pPr>
      <w:ins w:id="15" w:author="Freek Driesenaar" w:date="2018-05-04T10:54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_Toc513194603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16" w:author="Freek Driesenaar" w:date="2018-05-04T10:54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43AEF976" w14:textId="6255AC0A" w:rsidR="00F77280" w:rsidRDefault="00F77280">
      <w:pPr>
        <w:pStyle w:val="TOC2"/>
        <w:tabs>
          <w:tab w:val="left" w:pos="660"/>
          <w:tab w:val="right" w:leader="dot" w:pos="9054"/>
        </w:tabs>
        <w:rPr>
          <w:ins w:id="17" w:author="Freek Driesenaar" w:date="2018-05-04T10:54:00Z"/>
          <w:rFonts w:eastAsiaTheme="minorEastAsia"/>
          <w:noProof/>
          <w:lang w:eastAsia="nl-NL"/>
        </w:rPr>
      </w:pPr>
      <w:ins w:id="18" w:author="Freek Driesenaar" w:date="2018-05-04T10:54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_Toc513194604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19" w:author="Freek Driesenaar" w:date="2018-05-04T10:54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2AA4FB03" w14:textId="549BC97D" w:rsidR="00F77280" w:rsidRDefault="00F77280">
      <w:pPr>
        <w:pStyle w:val="TOC2"/>
        <w:tabs>
          <w:tab w:val="left" w:pos="660"/>
          <w:tab w:val="right" w:leader="dot" w:pos="9054"/>
        </w:tabs>
        <w:rPr>
          <w:ins w:id="20" w:author="Freek Driesenaar" w:date="2018-05-04T10:54:00Z"/>
          <w:rFonts w:eastAsiaTheme="minorEastAsia"/>
          <w:noProof/>
          <w:lang w:eastAsia="nl-NL"/>
        </w:rPr>
      </w:pPr>
      <w:ins w:id="21" w:author="Freek Driesenaar" w:date="2018-05-04T10:54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_Toc513194605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2" w:author="Freek Driesenaar" w:date="2018-05-04T10:54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163E5F16" w14:textId="6CA84649" w:rsidR="00F77280" w:rsidRDefault="00F77280">
      <w:pPr>
        <w:pStyle w:val="TOC2"/>
        <w:tabs>
          <w:tab w:val="left" w:pos="660"/>
          <w:tab w:val="right" w:leader="dot" w:pos="9054"/>
        </w:tabs>
        <w:rPr>
          <w:ins w:id="23" w:author="Freek Driesenaar" w:date="2018-05-04T10:54:00Z"/>
          <w:rFonts w:eastAsiaTheme="minorEastAsia"/>
          <w:noProof/>
          <w:lang w:eastAsia="nl-NL"/>
        </w:rPr>
      </w:pPr>
      <w:ins w:id="24" w:author="Freek Driesenaar" w:date="2018-05-04T10:54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_Toc513194606 \h </w:instrText>
        </w:r>
        <w:r>
          <w:rPr>
            <w:noProof/>
          </w:rPr>
        </w:r>
      </w:ins>
      <w:r>
        <w:rPr>
          <w:noProof/>
        </w:rPr>
        <w:fldChar w:fldCharType="separate"/>
      </w:r>
      <w:ins w:id="25" w:author="Freek Driesenaar" w:date="2018-05-04T10:54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26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27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28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29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30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31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32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33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34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35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36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37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38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39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40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41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42" w:name="_Toc496077759"/>
      <w:bookmarkStart w:id="43" w:name="_Toc513194599"/>
      <w:r>
        <w:rPr>
          <w:lang w:val="en-US"/>
        </w:rPr>
        <w:t>Inleiding</w:t>
      </w:r>
      <w:bookmarkEnd w:id="42"/>
      <w:bookmarkEnd w:id="43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44" w:author="Freek Driesenaar" w:date="2018-05-04T11:04:00Z">
        <w:r w:rsidR="00E543C2" w:rsidDel="006A6727">
          <w:delText>FiKks</w:delText>
        </w:r>
      </w:del>
      <w:ins w:id="45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46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47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48" w:author="Freek Driesenaar" w:date="2018-05-04T11:02:00Z">
        <w:r w:rsidDel="00C57959">
          <w:delText>Fikks</w:delText>
        </w:r>
      </w:del>
      <w:ins w:id="49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50" w:author="Freek Driesenaar" w:date="2018-05-04T10:58:00Z">
        <w:r w:rsidR="00E225C5" w:rsidRPr="00E225C5" w:rsidDel="00836E77">
          <w:delText>Qiy Trust Framework</w:delText>
        </w:r>
      </w:del>
      <w:ins w:id="51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52" w:author="Freek Driesenaar" w:date="2018-05-04T11:00:00Z">
        <w:r w:rsidR="00FC47AB" w:rsidDel="00487612">
          <w:delText>FiKks</w:delText>
        </w:r>
      </w:del>
      <w:ins w:id="53" w:author="Freek Driesenaar" w:date="2018-05-04T11:02:00Z">
        <w:r w:rsidR="00C57959">
          <w:t>f</w:t>
        </w:r>
      </w:ins>
      <w:ins w:id="54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55" w:name="_Toc496077760"/>
    </w:p>
    <w:bookmarkEnd w:id="55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56" w:name="_Toc513194600"/>
      <w:r>
        <w:rPr>
          <w:lang w:val="en-US"/>
        </w:rPr>
        <w:lastRenderedPageBreak/>
        <w:t>Proces perspectief</w:t>
      </w:r>
      <w:bookmarkEnd w:id="56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57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58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59" w:author="Freek Driesenaar" w:date="2018-05-04T11:01:00Z">
        <w:r w:rsidR="005709CB" w:rsidDel="00487612">
          <w:delText>fiKks</w:delText>
        </w:r>
      </w:del>
      <w:ins w:id="60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61" w:author="Freek Driesenaar" w:date="2018-05-04T11:01:00Z">
        <w:r w:rsidR="00D86476" w:rsidDel="00487612">
          <w:delText>fiKks</w:delText>
        </w:r>
      </w:del>
      <w:ins w:id="62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63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77777777" w:rsidR="000E65F4" w:rsidRDefault="000E65F4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64" w:name="_Toc513194601"/>
      <w:r w:rsidRPr="005F1D58">
        <w:t xml:space="preserve">Applicatie </w:t>
      </w:r>
      <w:bookmarkEnd w:id="63"/>
      <w:r w:rsidR="00C2308B" w:rsidRPr="005F1D58">
        <w:t>perspectief</w:t>
      </w:r>
      <w:bookmarkEnd w:id="64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65" w:author="Freek Driesenaar" w:date="2018-05-04T11:01:00Z">
        <w:r w:rsidR="004625D8" w:rsidDel="00487612">
          <w:delText>FiKks</w:delText>
        </w:r>
      </w:del>
      <w:ins w:id="66" w:author="Freek Driesenaar" w:date="2018-05-04T11:03:00Z">
        <w:r w:rsidR="00C57959">
          <w:t>f</w:t>
        </w:r>
      </w:ins>
      <w:ins w:id="67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</w:t>
      </w:r>
      <w:r w:rsidRPr="001A6EA3">
        <w:lastRenderedPageBreak/>
        <w:t xml:space="preserve">de </w:t>
      </w:r>
      <w:del w:id="68" w:author="Freek Driesenaar" w:date="2018-05-04T11:01:00Z">
        <w:r w:rsidR="000E65F4" w:rsidDel="00487612">
          <w:delText>FiKks</w:delText>
        </w:r>
      </w:del>
      <w:ins w:id="69" w:author="Freek Driesenaar" w:date="2018-05-04T11:04:00Z">
        <w:r w:rsidR="006A6727">
          <w:t>f</w:t>
        </w:r>
      </w:ins>
      <w:ins w:id="70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71" w:author="Freek Driesenaar" w:date="2018-05-04T11:01:00Z">
        <w:r w:rsidDel="00487612">
          <w:delText>fiKks</w:delText>
        </w:r>
      </w:del>
      <w:ins w:id="72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77777777" w:rsidR="00D173B4" w:rsidRDefault="00D173B4" w:rsidP="00DD1753">
      <w:pPr>
        <w:spacing w:line="276" w:lineRule="auto"/>
        <w:rPr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73" w:author="Freek Driesenaar" w:date="2018-05-04T11:01:00Z">
        <w:r w:rsidR="00781623" w:rsidDel="00487612">
          <w:delText>fIKks</w:delText>
        </w:r>
      </w:del>
      <w:ins w:id="74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75" w:author="Freek Driesenaar" w:date="2018-05-04T11:01:00Z">
        <w:r w:rsidR="00AA620A" w:rsidDel="00487612">
          <w:delText>FikKs</w:delText>
        </w:r>
      </w:del>
      <w:ins w:id="76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lastRenderedPageBreak/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77" w:author="Freek Driesenaar" w:date="2018-05-04T11:01:00Z">
        <w:r w:rsidDel="00487612">
          <w:delText>fiKks</w:delText>
        </w:r>
      </w:del>
      <w:ins w:id="78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79" w:author="Freek Driesenaar" w:date="2018-05-04T10:54:00Z">
        <w:r w:rsidR="00A315C9" w:rsidDel="00F77280">
          <w:delText>Qiy Trust Framework</w:delText>
        </w:r>
      </w:del>
      <w:ins w:id="80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1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82" w:name="_Toc513194602"/>
      <w:r>
        <w:rPr>
          <w:lang w:val="en-US"/>
        </w:rPr>
        <w:lastRenderedPageBreak/>
        <w:t xml:space="preserve">Integratie </w:t>
      </w:r>
      <w:bookmarkEnd w:id="81"/>
      <w:r w:rsidR="00C2308B">
        <w:rPr>
          <w:lang w:val="en-US"/>
        </w:rPr>
        <w:t>perspectief</w:t>
      </w:r>
      <w:bookmarkEnd w:id="82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83" w:author="Freek Driesenaar" w:date="2018-05-04T11:01:00Z">
        <w:r w:rsidRPr="00866DE2" w:rsidDel="00487612">
          <w:delText>fiKks</w:delText>
        </w:r>
      </w:del>
      <w:ins w:id="84" w:author="Freek Driesenaar" w:date="2018-05-04T11:01:00Z">
        <w:r w:rsidR="00487612">
          <w:t>fiKks</w:t>
        </w:r>
      </w:ins>
      <w:r w:rsidRPr="00866DE2">
        <w:t xml:space="preserve"> op basis van het </w:t>
      </w:r>
      <w:del w:id="85" w:author="Freek Driesenaar" w:date="2018-05-04T10:54:00Z">
        <w:r w:rsidRPr="00866DE2" w:rsidDel="00F77280">
          <w:delText>Qiy Trust Framework</w:delText>
        </w:r>
      </w:del>
      <w:ins w:id="86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779D3BFA" w:rsidR="00AD0072" w:rsidRDefault="00415187" w:rsidP="00DD1753">
      <w:pPr>
        <w:spacing w:line="276" w:lineRule="auto"/>
        <w:rPr>
          <w:lang w:val="en-US"/>
        </w:rPr>
      </w:pPr>
      <w:ins w:id="87" w:author="Freek Driesenaar" w:date="2018-05-04T15:05:00Z">
        <w:r>
          <w:rPr>
            <w:noProof/>
          </w:rPr>
          <w:drawing>
            <wp:inline distT="0" distB="0" distL="0" distR="0" wp14:anchorId="6612D6F6" wp14:editId="3663CA93">
              <wp:extent cx="5755640" cy="5170170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88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691F554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89" w:author="Freek Driesenaar" w:date="2018-05-04T10:54:00Z">
        <w:r w:rsidDel="00F77280">
          <w:lastRenderedPageBreak/>
          <w:delText>Qiy Trust Framework</w:delText>
        </w:r>
      </w:del>
      <w:bookmarkStart w:id="90" w:name="_Toc513194603"/>
      <w:ins w:id="91" w:author="Freek Driesenaar" w:date="2018-05-04T10:54:00Z">
        <w:r w:rsidR="00F77280">
          <w:t>Qiy Trust Network</w:t>
        </w:r>
      </w:ins>
      <w:bookmarkEnd w:id="90"/>
    </w:p>
    <w:p w14:paraId="6844A03D" w14:textId="12CB97BE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92" w:author="Freek Driesenaar" w:date="2018-05-04T11:01:00Z">
        <w:r w:rsidDel="00487612">
          <w:delText>fiKks</w:delText>
        </w:r>
      </w:del>
      <w:ins w:id="93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94" w:author="Freek Driesenaar" w:date="2018-05-04T10:54:00Z">
        <w:r w:rsidR="00A21C66" w:rsidRPr="00E225C5" w:rsidDel="00F77280">
          <w:delText>Qiy Trust Framework</w:delText>
        </w:r>
      </w:del>
      <w:ins w:id="95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96" w:author="Freek Driesenaar" w:date="2018-05-04T11:14:00Z">
        <w:r w:rsidR="0070378B">
          <w:t xml:space="preserve">het </w:t>
        </w:r>
      </w:ins>
      <w:del w:id="97" w:author="Freek Driesenaar" w:date="2018-05-04T15:06:00Z">
        <w:r w:rsidDel="000536C2">
          <w:delText>Qiy</w:delText>
        </w:r>
      </w:del>
      <w:ins w:id="98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99" w:author="Freek Driesenaar" w:date="2018-05-04T11:16:00Z">
        <w:r w:rsidR="0070378B">
          <w:t xml:space="preserve"> </w:t>
        </w:r>
      </w:ins>
      <w:del w:id="100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01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02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ins w:id="103" w:author="Freek Driesenaar" w:date="2018-05-04T15:08:00Z"/>
      <w:r w:rsidR="003C1F93">
        <w:fldChar w:fldCharType="separate"/>
      </w:r>
      <w:del w:id="104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05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06" w:name="_Toc513194604"/>
      <w:r>
        <w:t xml:space="preserve">Aansluiten op het </w:t>
      </w:r>
      <w:del w:id="107" w:author="Freek Driesenaar" w:date="2018-05-04T10:54:00Z">
        <w:r w:rsidDel="00F77280">
          <w:delText>Qiy Trust Framework</w:delText>
        </w:r>
      </w:del>
      <w:ins w:id="108" w:author="Freek Driesenaar" w:date="2018-05-04T10:54:00Z">
        <w:r w:rsidR="00F77280">
          <w:t>Qiy Trust Network</w:t>
        </w:r>
      </w:ins>
      <w:bookmarkEnd w:id="106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09" w:author="Freek Driesenaar" w:date="2018-05-04T10:54:00Z">
        <w:r w:rsidDel="00F77280">
          <w:delText>Qiy Trust Framework</w:delText>
        </w:r>
      </w:del>
      <w:ins w:id="110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11" w:author="Freek Driesenaar" w:date="2018-05-04T10:54:00Z">
        <w:r w:rsidDel="00F77280">
          <w:delText>Qiy Trust Framework</w:delText>
        </w:r>
      </w:del>
      <w:ins w:id="112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13" w:author="Freek Driesenaar" w:date="2018-05-04T11:01:00Z">
        <w:r w:rsidR="00827D82" w:rsidDel="00487612">
          <w:delText>fiKks</w:delText>
        </w:r>
      </w:del>
      <w:ins w:id="114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15" w:author="Freek Driesenaar" w:date="2018-05-04T11:01:00Z">
        <w:r w:rsidR="00827D82" w:rsidDel="00487612">
          <w:delText>fiKks</w:delText>
        </w:r>
      </w:del>
      <w:ins w:id="116" w:author="Freek Driesenaar" w:date="2018-05-04T11:01:00Z">
        <w:r w:rsidR="00487612">
          <w:t>fiKks</w:t>
        </w:r>
      </w:ins>
      <w:r w:rsidR="00827D82">
        <w:t xml:space="preserve"> App installeert</w:t>
      </w:r>
      <w:ins w:id="117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21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22" w:author="Freek Driesenaar" w:date="2018-05-04T10:54:00Z">
        <w:r w:rsidR="00F77280">
          <w:t>Qiy Trust Network</w:t>
        </w:r>
      </w:ins>
      <w:ins w:id="123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130" w:author="Freek Driesenaar" w:date="2018-05-04T10:54:00Z">
        <w:r w:rsidR="008C39A3" w:rsidDel="00F77280">
          <w:delText>Qiy Trust Framework</w:delText>
        </w:r>
      </w:del>
      <w:ins w:id="131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132" w:name="_Toc513194605"/>
      <w:r>
        <w:t>Het leggen van een verbinding</w:t>
      </w:r>
      <w:bookmarkEnd w:id="132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133" w:author="Freek Driesenaar" w:date="2018-05-04T10:54:00Z">
        <w:r w:rsidR="00B27FDB" w:rsidDel="00F77280">
          <w:delText>Qiy Trust Framework</w:delText>
        </w:r>
      </w:del>
      <w:ins w:id="134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135" w:author="Freek Driesenaar" w:date="2018-05-04T11:01:00Z">
        <w:r w:rsidR="00B27FDB" w:rsidDel="00487612">
          <w:delText>fiKks</w:delText>
        </w:r>
      </w:del>
      <w:ins w:id="136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137" w:author="Freek Driesenaar" w:date="2018-05-04T11:01:00Z">
        <w:r w:rsidDel="00487612">
          <w:delText>fiKks</w:delText>
        </w:r>
      </w:del>
      <w:ins w:id="138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139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140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141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142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143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144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145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146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147" w:author="Freek Driesenaar" w:date="2018-05-04T11:01:00Z">
        <w:r w:rsidDel="00487612">
          <w:delText>fiKks</w:delText>
        </w:r>
      </w:del>
      <w:ins w:id="148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149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150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151" w:author="Freek Driesenaar" w:date="2018-05-04T15:43:00Z">
        <w:r w:rsidDel="00F61CE8">
          <w:delText xml:space="preserve">wordt door </w:delText>
        </w:r>
      </w:del>
      <w:ins w:id="152" w:author="Freek Driesenaar" w:date="2018-05-04T15:44:00Z">
        <w:r w:rsidR="00F61CE8">
          <w:t>gebruikt</w:t>
        </w:r>
      </w:ins>
      <w:ins w:id="153" w:author="Freek Driesenaar" w:date="2018-05-04T15:43:00Z">
        <w:r w:rsidR="00F61CE8">
          <w:t xml:space="preserve"> </w:t>
        </w:r>
      </w:ins>
      <w:r>
        <w:t xml:space="preserve">de </w:t>
      </w:r>
      <w:del w:id="154" w:author="Freek Driesenaar" w:date="2018-05-04T11:01:00Z">
        <w:r w:rsidDel="00487612">
          <w:delText>fiKks</w:delText>
        </w:r>
      </w:del>
      <w:ins w:id="155" w:author="Freek Driesenaar" w:date="2018-05-04T11:01:00Z">
        <w:r w:rsidR="00487612">
          <w:t>fiKks</w:t>
        </w:r>
      </w:ins>
      <w:r>
        <w:t xml:space="preserve"> App</w:t>
      </w:r>
      <w:ins w:id="156" w:author="Freek Driesenaar" w:date="2018-05-04T15:44:00Z">
        <w:r w:rsidR="00F61CE8">
          <w:t xml:space="preserve"> </w:t>
        </w:r>
      </w:ins>
      <w:del w:id="157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158" w:author="Freek Driesenaar" w:date="2018-05-04T15:45:00Z">
        <w:r w:rsidDel="00F61CE8">
          <w:delText xml:space="preserve">geregistreerd </w:delText>
        </w:r>
      </w:del>
      <w:ins w:id="159" w:author="Freek Driesenaar" w:date="2018-05-04T15:45:00Z">
        <w:r w:rsidR="00F61CE8">
          <w:t xml:space="preserve">dat het via de User Node van </w:t>
        </w:r>
      </w:ins>
      <w:del w:id="160" w:author="Freek Driesenaar" w:date="2018-05-04T15:45:00Z">
        <w:r w:rsidDel="00F61CE8">
          <w:delText xml:space="preserve">in </w:delText>
        </w:r>
      </w:del>
      <w:r>
        <w:t xml:space="preserve">het </w:t>
      </w:r>
      <w:del w:id="161" w:author="Freek Driesenaar" w:date="2018-05-04T10:54:00Z">
        <w:r w:rsidDel="00F77280">
          <w:delText>Qiy Trust Framework</w:delText>
        </w:r>
      </w:del>
      <w:ins w:id="162" w:author="Freek Driesenaar" w:date="2018-05-04T10:54:00Z">
        <w:r w:rsidR="00F77280">
          <w:t>Qiy Trust Network</w:t>
        </w:r>
      </w:ins>
      <w:ins w:id="163" w:author="Freek Driesenaar" w:date="2018-05-04T15:45:00Z">
        <w:r w:rsidR="00F61CE8">
          <w:t xml:space="preserve"> </w:t>
        </w:r>
      </w:ins>
      <w:ins w:id="164" w:author="Freek Driesenaar" w:date="2018-05-04T15:46:00Z">
        <w:r w:rsidR="00F61CE8">
          <w:t>verkrijgt</w:t>
        </w:r>
      </w:ins>
      <w:r>
        <w:t>.</w:t>
      </w:r>
      <w:del w:id="165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166" w:author="Freek Driesenaar" w:date="2018-05-04T11:01:00Z">
        <w:r w:rsidR="00BE5416" w:rsidDel="00487612">
          <w:delText>fiKks</w:delText>
        </w:r>
      </w:del>
      <w:ins w:id="167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168" w:author="Freek Driesenaar" w:date="2018-05-04T10:54:00Z">
        <w:r w:rsidDel="00F77280">
          <w:delText>Qiy Trust Framework</w:delText>
        </w:r>
      </w:del>
      <w:ins w:id="169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170" w:author="Freek Driesenaar" w:date="2018-05-04T11:01:00Z">
        <w:r w:rsidDel="00487612">
          <w:delText>fiKks</w:delText>
        </w:r>
      </w:del>
      <w:ins w:id="171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172" w:name="_Toc513194606"/>
      <w:r>
        <w:t>Leveren van schuldinformatie aan betrokkene</w:t>
      </w:r>
      <w:bookmarkEnd w:id="172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173" w:author="Freek Driesenaar" w:date="2018-05-04T11:01:00Z">
        <w:r w:rsidR="002A615A" w:rsidDel="00487612">
          <w:delText>fiKks</w:delText>
        </w:r>
      </w:del>
      <w:ins w:id="174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175" w:author="Freek Driesenaar" w:date="2018-05-04T11:01:00Z">
        <w:r w:rsidR="002A615A" w:rsidDel="00487612">
          <w:delText>fiKks</w:delText>
        </w:r>
      </w:del>
      <w:ins w:id="176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177" w:author="Freek Driesenaar" w:date="2018-05-04T11:01:00Z">
        <w:r w:rsidR="00BC486D" w:rsidDel="00487612">
          <w:delText>fiKks</w:delText>
        </w:r>
      </w:del>
      <w:ins w:id="178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179" w:author="Freek Driesenaar" w:date="2018-05-04T11:01:00Z">
        <w:r w:rsidR="00BC486D" w:rsidDel="00487612">
          <w:delText>fiKks</w:delText>
        </w:r>
      </w:del>
      <w:ins w:id="180" w:author="Freek Driesenaar" w:date="2018-05-04T11:01:00Z">
        <w:r w:rsidR="00487612">
          <w:t>fiKks</w:t>
        </w:r>
      </w:ins>
      <w:r w:rsidR="00BC486D">
        <w:t xml:space="preserve"> App (User node) en de </w:t>
      </w:r>
      <w:del w:id="181" w:author="Freek Driesenaar" w:date="2018-05-04T11:01:00Z">
        <w:r w:rsidR="00BC486D" w:rsidDel="00487612">
          <w:delText>fiKks</w:delText>
        </w:r>
      </w:del>
      <w:ins w:id="182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183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84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185" w:author="Freek Driesenaar" w:date="2018-05-04T11:01:00Z">
        <w:r w:rsidDel="00487612">
          <w:delText>fiKks</w:delText>
        </w:r>
      </w:del>
      <w:ins w:id="186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187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188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46C27A55" w:rsidR="00BC486D" w:rsidRDefault="00BC486D" w:rsidP="00DD1753">
      <w:pPr>
        <w:spacing w:line="276" w:lineRule="auto"/>
      </w:pPr>
      <w:r>
        <w:t xml:space="preserve">Als voorbereidende stap zal de </w:t>
      </w:r>
      <w:del w:id="189" w:author="Freek Driesenaar" w:date="2018-05-04T11:01:00Z">
        <w:r w:rsidDel="00487612">
          <w:delText>fiKks</w:delText>
        </w:r>
      </w:del>
      <w:ins w:id="190" w:author="Freek Driesenaar" w:date="2018-05-04T11:01:00Z">
        <w:r w:rsidR="00487612">
          <w:t>fiKks</w:t>
        </w:r>
      </w:ins>
      <w:r>
        <w:t xml:space="preserve"> backend </w:t>
      </w:r>
      <w:r w:rsidR="00E20883">
        <w:t>(ee</w:t>
      </w:r>
      <w:bookmarkStart w:id="191" w:name="_GoBack"/>
      <w:bookmarkEnd w:id="191"/>
      <w:r w:rsidR="00E20883">
        <w:t xml:space="preserve">nmalig) </w:t>
      </w:r>
      <w:r>
        <w:t xml:space="preserve">vaststellen welke geregistreerde services binnen Qiy beschikbaar zijn (zie 4.1.2 - aansluiten op het </w:t>
      </w:r>
      <w:del w:id="192" w:author="Freek Driesenaar" w:date="2018-05-04T10:54:00Z">
        <w:r w:rsidDel="00F77280">
          <w:delText>Qiy Trust Framework</w:delText>
        </w:r>
      </w:del>
      <w:ins w:id="193" w:author="Freek Driesenaar" w:date="2018-05-04T10:54:00Z">
        <w:r w:rsidR="00F77280">
          <w:t>Qiy Trust Network</w:t>
        </w:r>
      </w:ins>
      <w:r>
        <w:t xml:space="preserve">). Via de beschikbare verbinding met de User node </w:t>
      </w:r>
      <w:r w:rsidR="00E20883">
        <w:t xml:space="preserve">kan de </w:t>
      </w:r>
      <w:del w:id="194" w:author="Freek Driesenaar" w:date="2018-05-04T11:01:00Z">
        <w:r w:rsidR="00E20883" w:rsidDel="00487612">
          <w:delText>fiKks</w:delText>
        </w:r>
      </w:del>
      <w:ins w:id="195" w:author="Freek Driesenaar" w:date="2018-05-04T11:01:00Z">
        <w:r w:rsidR="00487612">
          <w:t>fiKks</w:t>
        </w:r>
      </w:ins>
      <w:r w:rsidR="00E20883">
        <w:t xml:space="preserve"> back-end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del w:id="196" w:author="Freek Driesenaar" w:date="2018-05-04T11:01:00Z">
        <w:r w:rsidR="006A7F73" w:rsidDel="00487612">
          <w:delText>fiKks</w:delText>
        </w:r>
      </w:del>
      <w:ins w:id="197" w:author="Freek Driesenaar" w:date="2018-05-04T11:01:00Z">
        <w:r w:rsidR="00487612">
          <w:t>fiKks</w:t>
        </w:r>
      </w:ins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17A46FA6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del w:id="198" w:author="Freek Driesenaar" w:date="2018-05-04T15:51:00Z">
        <w:r w:rsidDel="00F61CE8">
          <w:delText xml:space="preserve">een </w:delText>
        </w:r>
      </w:del>
      <w:ins w:id="199" w:author="Freek Driesenaar" w:date="2018-05-04T15:51:00Z">
        <w:r w:rsidR="00F61CE8">
          <w:t>de</w:t>
        </w:r>
        <w:r w:rsidR="00F61CE8">
          <w:t xml:space="preserve"> </w:t>
        </w:r>
      </w:ins>
      <w:r>
        <w:t xml:space="preserve">operatie </w:t>
      </w:r>
      <w:ins w:id="200" w:author="Freek Driesenaar" w:date="2018-05-04T15:52:00Z">
        <w:r w:rsidR="00CA41A4">
          <w:t xml:space="preserve">waarmee de gegevens kunnen worden opgevraagd </w:t>
        </w:r>
      </w:ins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</w:t>
      </w:r>
      <w:ins w:id="201" w:author="Freek Driesenaar" w:date="2018-05-04T15:54:00Z">
        <w:r w:rsidR="00CA41A4">
          <w:t xml:space="preserve">schuldinformatie </w:t>
        </w:r>
        <w:r w:rsidR="00CA41A4">
          <w:t xml:space="preserve">van de </w:t>
        </w:r>
      </w:ins>
      <w:r w:rsidR="00D47D2D">
        <w:t xml:space="preserve">betreffende </w:t>
      </w:r>
      <w:r w:rsidR="00D25C2C">
        <w:t>B</w:t>
      </w:r>
      <w:r w:rsidR="00D47D2D">
        <w:t xml:space="preserve">etrokkene </w:t>
      </w:r>
      <w:del w:id="202" w:author="Freek Driesenaar" w:date="2018-05-04T15:54:00Z">
        <w:r w:rsidR="00D47D2D" w:rsidDel="00CA41A4">
          <w:delText xml:space="preserve">schuldinformatie </w:delText>
        </w:r>
      </w:del>
      <w:ins w:id="203" w:author="Freek Driesenaar" w:date="2018-05-04T15:54:00Z">
        <w:r w:rsidR="00CA41A4">
          <w:t xml:space="preserve">wordt </w:t>
        </w:r>
      </w:ins>
      <w:del w:id="204" w:author="Freek Driesenaar" w:date="2018-05-04T15:54:00Z">
        <w:r w:rsidR="00D47D2D" w:rsidDel="00CA41A4">
          <w:delText>opvraag</w:delText>
        </w:r>
        <w:r w:rsidR="00D25C2C" w:rsidDel="00CA41A4">
          <w:delText>t</w:delText>
        </w:r>
      </w:del>
      <w:ins w:id="205" w:author="Freek Driesenaar" w:date="2018-05-04T15:54:00Z">
        <w:r w:rsidR="00CA41A4">
          <w:t>opgevraag</w:t>
        </w:r>
        <w:r w:rsidR="00CA41A4">
          <w:t>d</w:t>
        </w:r>
      </w:ins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67B27591" w:rsidR="00BC486D" w:rsidRDefault="00D47D2D" w:rsidP="00DD1753">
      <w:pPr>
        <w:spacing w:line="276" w:lineRule="auto"/>
      </w:pPr>
      <w:r>
        <w:t xml:space="preserve">Als laatste stap kan door de </w:t>
      </w:r>
      <w:del w:id="206" w:author="Freek Driesenaar" w:date="2018-05-04T11:01:00Z">
        <w:r w:rsidDel="00487612">
          <w:delText>fiKks</w:delText>
        </w:r>
      </w:del>
      <w:ins w:id="207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default" r:id="rId20"/>
      <w:footerReference w:type="default" r:id="rId21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6CD3A" w14:textId="77777777" w:rsidR="003C1F93" w:rsidRDefault="003C1F93" w:rsidP="001A6EA3">
      <w:r>
        <w:separator/>
      </w:r>
    </w:p>
  </w:endnote>
  <w:endnote w:type="continuationSeparator" w:id="0">
    <w:p w14:paraId="07684ABB" w14:textId="77777777" w:rsidR="003C1F93" w:rsidRDefault="003C1F93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CB3B31" w14:textId="77777777" w:rsidR="003C1F93" w:rsidRDefault="003C1F93" w:rsidP="001A6EA3">
      <w:r>
        <w:separator/>
      </w:r>
    </w:p>
  </w:footnote>
  <w:footnote w:type="continuationSeparator" w:id="0">
    <w:p w14:paraId="6DAD199C" w14:textId="77777777" w:rsidR="003C1F93" w:rsidRDefault="003C1F93" w:rsidP="001A6EA3">
      <w:r>
        <w:continuationSeparator/>
      </w:r>
    </w:p>
  </w:footnote>
  <w:footnote w:id="1">
    <w:p w14:paraId="1CA7D9F3" w14:textId="76B7CDA5" w:rsidR="006F235D" w:rsidRDefault="006F235D">
      <w:pPr>
        <w:pStyle w:val="FootnoteText"/>
      </w:pPr>
      <w:ins w:id="118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19" w:author="Freek Driesenaar" w:date="2018-05-04T15:08:00Z">
        <w:r w:rsidR="000536C2">
          <w:t xml:space="preserve"> </w:t>
        </w:r>
      </w:ins>
      <w:ins w:id="120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5ECDEBA2" w:rsidR="000536C2" w:rsidRDefault="000536C2" w:rsidP="000536C2">
      <w:pPr>
        <w:pStyle w:val="FootnoteText"/>
        <w:rPr>
          <w:ins w:id="124" w:author="Freek Driesenaar" w:date="2018-05-04T15:12:00Z"/>
        </w:rPr>
      </w:pPr>
      <w:ins w:id="125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126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127" w:author="Freek Driesenaar" w:date="2018-05-04T15:12:00Z">
        <w:r>
          <w:fldChar w:fldCharType="separate"/>
        </w:r>
      </w:ins>
      <w:ins w:id="128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129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05130A49" w:rsidR="006820DD" w:rsidRPr="00D173B4" w:rsidRDefault="006820DD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del w:id="208" w:author="Freek Driesenaar" w:date="2018-05-04T11:04:00Z">
      <w:r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209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625D8"/>
    <w:rsid w:val="00470D21"/>
    <w:rsid w:val="0047721A"/>
    <w:rsid w:val="00487612"/>
    <w:rsid w:val="004A20A7"/>
    <w:rsid w:val="004D70DA"/>
    <w:rsid w:val="004F13D9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6727"/>
    <w:rsid w:val="006A7F73"/>
    <w:rsid w:val="006C6898"/>
    <w:rsid w:val="006D250B"/>
    <w:rsid w:val="006D7ED0"/>
    <w:rsid w:val="006E7E53"/>
    <w:rsid w:val="006F235D"/>
    <w:rsid w:val="006F36A9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BCE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620A"/>
    <w:rsid w:val="00AA66F1"/>
    <w:rsid w:val="00AB25D1"/>
    <w:rsid w:val="00AD0072"/>
    <w:rsid w:val="00AD4903"/>
    <w:rsid w:val="00AF1B2B"/>
    <w:rsid w:val="00B10903"/>
    <w:rsid w:val="00B21ABB"/>
    <w:rsid w:val="00B27FDB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CE5876D-43B7-458F-9EBC-0C2150B6B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</Pages>
  <Words>1800</Words>
  <Characters>9906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12</cp:revision>
  <cp:lastPrinted>2018-01-04T06:36:00Z</cp:lastPrinted>
  <dcterms:created xsi:type="dcterms:W3CDTF">2018-01-04T12:45:00Z</dcterms:created>
  <dcterms:modified xsi:type="dcterms:W3CDTF">2018-05-04T14:56:00Z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