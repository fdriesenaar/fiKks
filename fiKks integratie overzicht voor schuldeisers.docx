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17697D0C" w:rsidR="0012147D" w:rsidDel="00B35DF8" w:rsidRDefault="0012147D" w:rsidP="00DD1753">
      <w:pPr>
        <w:spacing w:line="276" w:lineRule="auto"/>
        <w:rPr>
          <w:del w:id="2" w:author="Freek Driesenaar" w:date="2018-05-07T11:04:00Z"/>
        </w:rPr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B35DF8" w:rsidRDefault="00F416B6" w:rsidP="00DD1753">
      <w:pPr>
        <w:spacing w:line="276" w:lineRule="auto"/>
        <w:rPr>
          <w:sz w:val="38"/>
          <w:szCs w:val="38"/>
          <w:rPrChange w:id="3" w:author="Freek Driesenaar" w:date="2018-05-07T11:04:00Z">
            <w:rPr>
              <w:sz w:val="40"/>
              <w:szCs w:val="40"/>
            </w:rPr>
          </w:rPrChange>
        </w:rPr>
      </w:pPr>
      <w:r w:rsidRPr="00B35DF8">
        <w:rPr>
          <w:sz w:val="38"/>
          <w:szCs w:val="38"/>
          <w:rPrChange w:id="4" w:author="Freek Driesenaar" w:date="2018-05-07T11:04:00Z">
            <w:rPr>
              <w:sz w:val="40"/>
              <w:szCs w:val="40"/>
            </w:rPr>
          </w:rPrChange>
        </w:rPr>
        <w:t>Stichting Helden van de Wil</w:t>
      </w:r>
      <w:r w:rsidR="00131A25" w:rsidRPr="00B35DF8">
        <w:rPr>
          <w:sz w:val="38"/>
          <w:szCs w:val="38"/>
          <w:rPrChange w:id="5" w:author="Freek Driesenaar" w:date="2018-05-07T11:04:00Z">
            <w:rPr>
              <w:sz w:val="40"/>
              <w:szCs w:val="40"/>
            </w:rPr>
          </w:rPrChange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BBA147D" w:rsidR="00F416B6" w:rsidDel="00B35DF8" w:rsidRDefault="00F416B6" w:rsidP="00DD1753">
      <w:pPr>
        <w:spacing w:line="276" w:lineRule="auto"/>
        <w:rPr>
          <w:del w:id="6" w:author="Freek Driesenaar" w:date="2018-05-07T11:02:00Z"/>
        </w:rPr>
      </w:pPr>
    </w:p>
    <w:p w14:paraId="2B9E4D94" w14:textId="2CB0E8B0" w:rsidR="0012147D" w:rsidDel="00B35DF8" w:rsidRDefault="0012147D" w:rsidP="00DD1753">
      <w:pPr>
        <w:spacing w:line="276" w:lineRule="auto"/>
        <w:rPr>
          <w:del w:id="7" w:author="Freek Driesenaar" w:date="2018-05-07T11:02:00Z"/>
        </w:rPr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653944A7" w:rsidR="00447277" w:rsidDel="005068B1" w:rsidRDefault="00447277" w:rsidP="00DD1753">
      <w:pPr>
        <w:spacing w:line="276" w:lineRule="auto"/>
        <w:rPr>
          <w:del w:id="8" w:author="Freek Driesenaar" w:date="2018-05-07T10:59:00Z"/>
        </w:rPr>
      </w:pPr>
    </w:p>
    <w:p w14:paraId="73667936" w14:textId="6F290FBB" w:rsidR="00DD1753" w:rsidDel="005068B1" w:rsidRDefault="00DD1753" w:rsidP="00DD1753">
      <w:pPr>
        <w:spacing w:line="276" w:lineRule="auto"/>
        <w:rPr>
          <w:del w:id="9" w:author="Freek Driesenaar" w:date="2018-05-07T10:55:00Z"/>
        </w:rPr>
      </w:pPr>
    </w:p>
    <w:p w14:paraId="154D650F" w14:textId="77777777" w:rsidR="005068B1" w:rsidRDefault="005068B1" w:rsidP="00DD1753">
      <w:pPr>
        <w:spacing w:line="276" w:lineRule="auto"/>
        <w:rPr>
          <w:ins w:id="10" w:author="Freek Driesenaar" w:date="2018-05-07T10:55:00Z"/>
        </w:rPr>
      </w:pPr>
    </w:p>
    <w:p w14:paraId="3D450840" w14:textId="77777777" w:rsidR="00447277" w:rsidDel="005068B1" w:rsidRDefault="00447277" w:rsidP="00DD1753">
      <w:pPr>
        <w:spacing w:line="276" w:lineRule="auto"/>
        <w:rPr>
          <w:del w:id="11" w:author="Freek Driesenaar" w:date="2018-05-07T10:55:00Z"/>
        </w:rPr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19E0A478" w:rsidR="00447277" w:rsidDel="005068B1" w:rsidRDefault="00447277" w:rsidP="00DD1753">
      <w:pPr>
        <w:spacing w:line="276" w:lineRule="auto"/>
        <w:rPr>
          <w:del w:id="12" w:author="Freek Driesenaar" w:date="2018-05-07T10:51:00Z"/>
        </w:rPr>
      </w:pPr>
    </w:p>
    <w:p w14:paraId="76FE431C" w14:textId="5A125C05" w:rsidR="00447277" w:rsidDel="005068B1" w:rsidRDefault="00447277" w:rsidP="00DD1753">
      <w:pPr>
        <w:spacing w:line="276" w:lineRule="auto"/>
        <w:rPr>
          <w:del w:id="13" w:author="Freek Driesenaar" w:date="2018-05-07T10:51:00Z"/>
        </w:rPr>
      </w:pPr>
    </w:p>
    <w:p w14:paraId="1361930B" w14:textId="0D611026" w:rsidR="00447277" w:rsidDel="005068B1" w:rsidRDefault="00447277" w:rsidP="00DD1753">
      <w:pPr>
        <w:spacing w:line="276" w:lineRule="auto"/>
        <w:rPr>
          <w:del w:id="14" w:author="Freek Driesenaar" w:date="2018-05-07T10:51:00Z"/>
        </w:rPr>
      </w:pPr>
    </w:p>
    <w:p w14:paraId="2152C8DE" w14:textId="5FB53D99" w:rsidR="00447277" w:rsidDel="005068B1" w:rsidRDefault="00447277" w:rsidP="00DD1753">
      <w:pPr>
        <w:spacing w:line="276" w:lineRule="auto"/>
        <w:rPr>
          <w:del w:id="15" w:author="Freek Driesenaar" w:date="2018-05-07T10:51:00Z"/>
        </w:rPr>
      </w:pPr>
    </w:p>
    <w:p w14:paraId="7FF0A524" w14:textId="4708EE79" w:rsidR="0012147D" w:rsidDel="005068B1" w:rsidRDefault="0012147D" w:rsidP="00DD1753">
      <w:pPr>
        <w:spacing w:line="276" w:lineRule="auto"/>
        <w:rPr>
          <w:del w:id="16" w:author="Freek Driesenaar" w:date="2018-05-07T10:51:00Z"/>
        </w:rPr>
      </w:pPr>
    </w:p>
    <w:p w14:paraId="4DFC54A2" w14:textId="5F2183E0" w:rsidR="0012147D" w:rsidDel="00C33AE1" w:rsidRDefault="0012147D" w:rsidP="00DD1753">
      <w:pPr>
        <w:spacing w:line="276" w:lineRule="auto"/>
        <w:rPr>
          <w:del w:id="17" w:author="Freek Driesenaar" w:date="2018-05-07T09:43:00Z"/>
        </w:rPr>
      </w:pPr>
    </w:p>
    <w:p w14:paraId="64479CBF" w14:textId="37B2E649" w:rsidR="00131A25" w:rsidRDefault="00131A25" w:rsidP="00DD1753">
      <w:pPr>
        <w:spacing w:line="276" w:lineRule="auto"/>
        <w:ind w:firstLine="708"/>
        <w:rPr>
          <w:ins w:id="18" w:author="Freek Driesenaar" w:date="2018-05-07T10:53:00Z"/>
        </w:rPr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del w:id="19" w:author="Freek Driesenaar" w:date="2018-05-07T09:39:00Z">
        <w:r w:rsidR="00E11963" w:rsidDel="00C33AE1">
          <w:delText>3</w:delText>
        </w:r>
        <w:r w:rsidDel="00C33AE1">
          <w:delText xml:space="preserve"> </w:delText>
        </w:r>
        <w:r w:rsidR="00E11963" w:rsidDel="00C33AE1">
          <w:delText>januari</w:delText>
        </w:r>
      </w:del>
      <w:ins w:id="20" w:author="Freek Driesenaar" w:date="2018-05-07T09:39:00Z">
        <w:r w:rsidR="00C33AE1">
          <w:t xml:space="preserve">mei </w:t>
        </w:r>
      </w:ins>
      <w:del w:id="21" w:author="Freek Driesenaar" w:date="2018-05-07T09:39:00Z">
        <w:r w:rsidR="00E11963" w:rsidDel="00C33AE1">
          <w:delText xml:space="preserve"> </w:delText>
        </w:r>
      </w:del>
      <w:r w:rsidR="00E11963">
        <w:t>2018</w:t>
      </w:r>
      <w:r>
        <w:t>, concept</w:t>
      </w:r>
    </w:p>
    <w:p w14:paraId="7C94AFCC" w14:textId="19DB635C" w:rsidR="005068B1" w:rsidRDefault="005068B1" w:rsidP="00DD1753">
      <w:pPr>
        <w:spacing w:line="276" w:lineRule="auto"/>
        <w:ind w:firstLine="708"/>
        <w:rPr>
          <w:ins w:id="22" w:author="Freek Driesenaar" w:date="2018-05-07T11:02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068B1" w14:paraId="26FE327B" w14:textId="77777777" w:rsidTr="005068B1">
        <w:trPr>
          <w:ins w:id="23" w:author="Freek Driesenaar" w:date="2018-05-07T10:52:00Z"/>
        </w:trPr>
        <w:tc>
          <w:tcPr>
            <w:tcW w:w="9204" w:type="dxa"/>
          </w:tcPr>
          <w:p w14:paraId="36C89455" w14:textId="04CA6D84" w:rsidR="005068B1" w:rsidRDefault="005068B1" w:rsidP="00DD1753">
            <w:pPr>
              <w:spacing w:line="276" w:lineRule="auto"/>
              <w:rPr>
                <w:ins w:id="24" w:author="Freek Driesenaar" w:date="2018-05-07T11:02:00Z"/>
              </w:rPr>
            </w:pPr>
            <w:ins w:id="25" w:author="Freek Driesenaar" w:date="2018-05-07T10:53:00Z">
              <w:r>
                <w:t xml:space="preserve">Voor laatste versie: </w:t>
              </w:r>
            </w:ins>
          </w:p>
          <w:p w14:paraId="64D80A29" w14:textId="77777777" w:rsidR="00B35DF8" w:rsidRDefault="00B35DF8" w:rsidP="00DD1753">
            <w:pPr>
              <w:spacing w:line="276" w:lineRule="auto"/>
              <w:rPr>
                <w:ins w:id="26" w:author="Freek Driesenaar" w:date="2018-05-07T10:54:00Z"/>
              </w:rPr>
            </w:pPr>
          </w:p>
          <w:p w14:paraId="41B84CD7" w14:textId="2E377346" w:rsidR="005068B1" w:rsidRDefault="005068B1">
            <w:pPr>
              <w:spacing w:line="276" w:lineRule="auto"/>
              <w:rPr>
                <w:ins w:id="27" w:author="Freek Driesenaar" w:date="2018-05-07T10:56:00Z"/>
              </w:rPr>
              <w:pPrChange w:id="28" w:author="Freek Driesenaar" w:date="2018-05-07T10:56:00Z">
                <w:pPr>
                  <w:spacing w:line="276" w:lineRule="auto"/>
                  <w:jc w:val="center"/>
                </w:pPr>
              </w:pPrChange>
            </w:pPr>
            <w:ins w:id="29" w:author="Freek Driesenaar" w:date="2018-05-07T10:56:00Z">
              <w:r>
                <w:t xml:space="preserve">- </w:t>
              </w:r>
            </w:ins>
            <w:ins w:id="30" w:author="Freek Driesenaar" w:date="2018-05-07T10:53:00Z">
              <w:r>
                <w:t xml:space="preserve">neem contact op met Qiy Foundation </w:t>
              </w:r>
            </w:ins>
            <w:ins w:id="31" w:author="Freek Driesenaar" w:date="2018-05-07T10:55:00Z">
              <w:r>
                <w:t xml:space="preserve">via </w:t>
              </w:r>
            </w:ins>
            <w:ins w:id="32" w:author="Freek Driesenaar" w:date="2018-05-07T10:59:00Z">
              <w:r>
                <w:fldChar w:fldCharType="begin"/>
              </w:r>
            </w:ins>
            <w:ins w:id="33" w:author="Freek Driesenaar" w:date="2018-05-07T11:14:00Z">
              <w:r w:rsidR="00E224E3">
                <w:instrText>HYPERLINK "mailto:info@qiyfoundation.org?subject=fiKks%20integratie%20overzicht%20voor%20schuldeisers%20-%20laatste%20versie"</w:instrText>
              </w:r>
            </w:ins>
            <w:ins w:id="34" w:author="Freek Driesenaar" w:date="2018-05-07T10:59:00Z">
              <w:r>
                <w:fldChar w:fldCharType="separate"/>
              </w:r>
              <w:r w:rsidRPr="005068B1">
                <w:rPr>
                  <w:rStyle w:val="Hyperlink"/>
                </w:rPr>
                <w:t>info</w:t>
              </w:r>
            </w:ins>
            <w:ins w:id="35" w:author="Freek Driesenaar" w:date="2018-05-07T11:11:00Z">
              <w:r w:rsidR="00B35DF8">
                <w:rPr>
                  <w:rStyle w:val="Hyperlink"/>
                </w:rPr>
                <w:t>@</w:t>
              </w:r>
            </w:ins>
            <w:ins w:id="36" w:author="Freek Driesenaar" w:date="2018-05-07T10:59:00Z">
              <w:r w:rsidRPr="005068B1">
                <w:rPr>
                  <w:rStyle w:val="Hyperlink"/>
                </w:rPr>
                <w:t>qiyfoundation.org</w:t>
              </w:r>
              <w:r>
                <w:fldChar w:fldCharType="end"/>
              </w:r>
            </w:ins>
            <w:ins w:id="37" w:author="Freek Driesenaar" w:date="2018-05-07T10:56:00Z">
              <w:r>
                <w:t>, of</w:t>
              </w:r>
            </w:ins>
          </w:p>
          <w:p w14:paraId="6BEE004F" w14:textId="67B8D878" w:rsidR="005068B1" w:rsidRDefault="005068B1">
            <w:pPr>
              <w:spacing w:line="276" w:lineRule="auto"/>
              <w:rPr>
                <w:ins w:id="38" w:author="Freek Driesenaar" w:date="2018-05-07T10:54:00Z"/>
              </w:rPr>
            </w:pPr>
            <w:ins w:id="39" w:author="Freek Driesenaar" w:date="2018-05-07T10:56:00Z">
              <w:r>
                <w:t>-</w:t>
              </w:r>
            </w:ins>
            <w:ins w:id="40" w:author="Freek Driesenaar" w:date="2018-05-07T10:53:00Z">
              <w:r>
                <w:t xml:space="preserve"> zie</w:t>
              </w:r>
            </w:ins>
            <w:ins w:id="41" w:author="Freek Driesenaar" w:date="2018-05-07T11:06:00Z">
              <w:r w:rsidR="00B35DF8">
                <w:t xml:space="preserve"> fiKks op GitHub:</w:t>
              </w:r>
            </w:ins>
            <w:ins w:id="42" w:author="Freek Driesenaar" w:date="2018-05-07T10:57:00Z">
              <w:r>
                <w:t xml:space="preserve"> </w:t>
              </w:r>
              <w:r>
                <w:fldChar w:fldCharType="begin"/>
              </w:r>
            </w:ins>
            <w:ins w:id="43" w:author="Freek Driesenaar" w:date="2018-05-07T11:06:00Z">
              <w:r w:rsidR="00B35DF8">
                <w:instrText>HYPERLINK "https://github.com/qiyfoundation/fiKks"</w:instrText>
              </w:r>
            </w:ins>
            <w:ins w:id="44" w:author="Freek Driesenaar" w:date="2018-05-07T10:57:00Z">
              <w:r>
                <w:fldChar w:fldCharType="separate"/>
              </w:r>
            </w:ins>
            <w:ins w:id="45" w:author="Freek Driesenaar" w:date="2018-05-07T11:06:00Z">
              <w:r w:rsidR="00B35DF8">
                <w:rPr>
                  <w:rStyle w:val="Hyperlink"/>
                </w:rPr>
                <w:t>https://github.com/qiyfoundation/fiKks</w:t>
              </w:r>
            </w:ins>
            <w:ins w:id="46" w:author="Freek Driesenaar" w:date="2018-05-07T10:57:00Z">
              <w:r>
                <w:fldChar w:fldCharType="end"/>
              </w:r>
            </w:ins>
          </w:p>
          <w:p w14:paraId="5A486958" w14:textId="00F25686" w:rsidR="005068B1" w:rsidRDefault="005068B1" w:rsidP="00DD1753">
            <w:pPr>
              <w:spacing w:line="276" w:lineRule="auto"/>
              <w:rPr>
                <w:ins w:id="47" w:author="Freek Driesenaar" w:date="2018-05-07T10:52:00Z"/>
              </w:rPr>
            </w:pPr>
          </w:p>
        </w:tc>
      </w:tr>
    </w:tbl>
    <w:p w14:paraId="3A3AD886" w14:textId="1D9D9D73" w:rsidR="005068B1" w:rsidDel="00B35DF8" w:rsidRDefault="00B35DF8" w:rsidP="00DD1753">
      <w:pPr>
        <w:spacing w:line="276" w:lineRule="auto"/>
        <w:ind w:firstLine="708"/>
        <w:rPr>
          <w:del w:id="48" w:author="Freek Driesenaar" w:date="2018-05-07T10:55:00Z"/>
        </w:rPr>
      </w:pPr>
      <w:ins w:id="49" w:author="Freek Driesenaar" w:date="2018-05-07T11:04:00Z">
        <w:r>
          <w:br/>
        </w:r>
      </w:ins>
    </w:p>
    <w:p w14:paraId="42AE0717" w14:textId="2952CDAE" w:rsidR="00B35DF8" w:rsidRDefault="00B35DF8" w:rsidP="00DD1753">
      <w:pPr>
        <w:spacing w:line="276" w:lineRule="auto"/>
        <w:ind w:firstLine="708"/>
        <w:rPr>
          <w:ins w:id="50" w:author="Freek Driesenaar" w:date="2018-05-07T11:04:00Z"/>
        </w:rPr>
      </w:pPr>
    </w:p>
    <w:p w14:paraId="68A95B42" w14:textId="441EE504" w:rsidR="00B35DF8" w:rsidRDefault="00B35DF8" w:rsidP="00DD1753">
      <w:pPr>
        <w:spacing w:line="276" w:lineRule="auto"/>
        <w:ind w:firstLine="708"/>
        <w:rPr>
          <w:ins w:id="51" w:author="Freek Driesenaar" w:date="2018-05-07T11:04:00Z"/>
        </w:rPr>
      </w:pPr>
    </w:p>
    <w:p w14:paraId="7044B5D3" w14:textId="77777777" w:rsidR="00B35DF8" w:rsidRDefault="00B35DF8" w:rsidP="00DD1753">
      <w:pPr>
        <w:spacing w:line="276" w:lineRule="auto"/>
        <w:ind w:firstLine="708"/>
        <w:rPr>
          <w:ins w:id="52" w:author="Freek Driesenaar" w:date="2018-05-07T11:04:00Z"/>
        </w:rPr>
      </w:pPr>
    </w:p>
    <w:p w14:paraId="17D6882A" w14:textId="77777777" w:rsidR="005068B1" w:rsidRDefault="005068B1" w:rsidP="00DD1753">
      <w:pPr>
        <w:spacing w:line="276" w:lineRule="auto"/>
        <w:ind w:firstLine="708"/>
        <w:rPr>
          <w:ins w:id="53" w:author="Freek Driesenaar" w:date="2018-05-07T10:59:00Z"/>
        </w:rPr>
      </w:pP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43915A2A" w:rsidR="0012147D" w:rsidDel="00C33AE1" w:rsidRDefault="0012147D" w:rsidP="00DD1753">
      <w:pPr>
        <w:spacing w:line="276" w:lineRule="auto"/>
        <w:rPr>
          <w:del w:id="54" w:author="Freek Driesenaar" w:date="2018-05-07T09:45:00Z"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t>Inhoudsopgave</w:t>
      </w:r>
    </w:p>
    <w:p w14:paraId="0FA30E9D" w14:textId="7A888B10" w:rsidR="00AB042F" w:rsidRDefault="00FC47AB">
      <w:pPr>
        <w:pStyle w:val="TOC1"/>
        <w:tabs>
          <w:tab w:val="left" w:pos="480"/>
          <w:tab w:val="right" w:leader="dot" w:pos="9054"/>
        </w:tabs>
        <w:rPr>
          <w:ins w:id="5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56" w:author="Freek Driesenaar" w:date="2018-05-07T09:53:00Z">
        <w:r w:rsidR="00AB042F" w:rsidRPr="00C16091">
          <w:rPr>
            <w:noProof/>
            <w:lang w:val="en-US"/>
          </w:rPr>
          <w:t>1</w:t>
        </w:r>
        <w:r w:rsidR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AB042F" w:rsidRPr="00C16091">
          <w:rPr>
            <w:noProof/>
            <w:lang w:val="en-US"/>
          </w:rPr>
          <w:t>Inleiding</w:t>
        </w:r>
        <w:r w:rsidR="00AB042F">
          <w:rPr>
            <w:noProof/>
          </w:rPr>
          <w:tab/>
        </w:r>
        <w:r w:rsidR="00AB042F">
          <w:rPr>
            <w:noProof/>
          </w:rPr>
          <w:fldChar w:fldCharType="begin"/>
        </w:r>
        <w:r w:rsidR="00AB042F">
          <w:rPr>
            <w:noProof/>
          </w:rPr>
          <w:instrText xml:space="preserve"> PAGEREF _Toc513450121 \h </w:instrText>
        </w:r>
      </w:ins>
      <w:r w:rsidR="00AB042F">
        <w:rPr>
          <w:noProof/>
        </w:rPr>
      </w:r>
      <w:r w:rsidR="00AB042F">
        <w:rPr>
          <w:noProof/>
        </w:rPr>
        <w:fldChar w:fldCharType="separate"/>
      </w:r>
      <w:ins w:id="57" w:author="Freek Driesenaar" w:date="2018-05-07T09:53:00Z">
        <w:r w:rsidR="00AB042F">
          <w:rPr>
            <w:noProof/>
          </w:rPr>
          <w:t>2</w:t>
        </w:r>
        <w:r w:rsidR="00AB042F">
          <w:rPr>
            <w:noProof/>
          </w:rPr>
          <w:fldChar w:fldCharType="end"/>
        </w:r>
      </w:ins>
    </w:p>
    <w:p w14:paraId="7D746543" w14:textId="4123FC25" w:rsidR="00AB042F" w:rsidRDefault="00AB042F">
      <w:pPr>
        <w:pStyle w:val="TOC1"/>
        <w:tabs>
          <w:tab w:val="left" w:pos="480"/>
          <w:tab w:val="right" w:leader="dot" w:pos="9054"/>
        </w:tabs>
        <w:rPr>
          <w:ins w:id="58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59" w:author="Freek Driesenaar" w:date="2018-05-07T09:53:00Z">
        <w:r w:rsidRPr="00C16091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_Toc513450122 \h </w:instrText>
        </w:r>
      </w:ins>
      <w:r>
        <w:rPr>
          <w:noProof/>
        </w:rPr>
      </w:r>
      <w:r>
        <w:rPr>
          <w:noProof/>
        </w:rPr>
        <w:fldChar w:fldCharType="separate"/>
      </w:r>
      <w:ins w:id="60" w:author="Freek Driesenaar" w:date="2018-05-07T09:53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755DBF6F" w14:textId="5F098CD6" w:rsidR="00AB042F" w:rsidRDefault="00AB042F">
      <w:pPr>
        <w:pStyle w:val="TOC1"/>
        <w:tabs>
          <w:tab w:val="left" w:pos="480"/>
          <w:tab w:val="right" w:leader="dot" w:pos="9054"/>
        </w:tabs>
        <w:rPr>
          <w:ins w:id="6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2" w:author="Freek Driesenaar" w:date="2018-05-07T09:53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_Toc513450124 \h </w:instrText>
        </w:r>
      </w:ins>
      <w:r>
        <w:rPr>
          <w:noProof/>
        </w:rPr>
      </w:r>
      <w:r>
        <w:rPr>
          <w:noProof/>
        </w:rPr>
        <w:fldChar w:fldCharType="separate"/>
      </w:r>
      <w:ins w:id="63" w:author="Freek Driesenaar" w:date="2018-05-07T09:53:00Z"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28860E85" w14:textId="3F3DB503" w:rsidR="00AB042F" w:rsidRDefault="00AB042F">
      <w:pPr>
        <w:pStyle w:val="TOC1"/>
        <w:tabs>
          <w:tab w:val="left" w:pos="480"/>
          <w:tab w:val="right" w:leader="dot" w:pos="9054"/>
        </w:tabs>
        <w:rPr>
          <w:ins w:id="64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5" w:author="Freek Driesenaar" w:date="2018-05-07T09:53:00Z">
        <w:r w:rsidRPr="00C16091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_Toc513450125 \h </w:instrText>
        </w:r>
      </w:ins>
      <w:r>
        <w:rPr>
          <w:noProof/>
        </w:rPr>
      </w:r>
      <w:r>
        <w:rPr>
          <w:noProof/>
        </w:rPr>
        <w:fldChar w:fldCharType="separate"/>
      </w:r>
      <w:ins w:id="66" w:author="Freek Driesenaar" w:date="2018-05-07T09:53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9E7CE45" w14:textId="5864C564" w:rsidR="00AB042F" w:rsidRDefault="00AB042F">
      <w:pPr>
        <w:pStyle w:val="TOC2"/>
        <w:tabs>
          <w:tab w:val="left" w:pos="660"/>
          <w:tab w:val="right" w:leader="dot" w:pos="9054"/>
        </w:tabs>
        <w:rPr>
          <w:ins w:id="67" w:author="Freek Driesenaar" w:date="2018-05-07T09:53:00Z"/>
          <w:rFonts w:eastAsiaTheme="minorEastAsia"/>
          <w:noProof/>
          <w:lang w:eastAsia="nl-NL"/>
        </w:rPr>
      </w:pPr>
      <w:ins w:id="68" w:author="Freek Driesenaar" w:date="2018-05-07T09:53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_Toc513450126 \h </w:instrText>
        </w:r>
      </w:ins>
      <w:r>
        <w:rPr>
          <w:noProof/>
        </w:rPr>
      </w:r>
      <w:r>
        <w:rPr>
          <w:noProof/>
        </w:rPr>
        <w:fldChar w:fldCharType="separate"/>
      </w:r>
      <w:ins w:id="69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0CE111A0" w14:textId="587E9CE0" w:rsidR="00AB042F" w:rsidRDefault="00AB042F">
      <w:pPr>
        <w:pStyle w:val="TOC2"/>
        <w:tabs>
          <w:tab w:val="left" w:pos="660"/>
          <w:tab w:val="right" w:leader="dot" w:pos="9054"/>
        </w:tabs>
        <w:rPr>
          <w:ins w:id="70" w:author="Freek Driesenaar" w:date="2018-05-07T09:53:00Z"/>
          <w:rFonts w:eastAsiaTheme="minorEastAsia"/>
          <w:noProof/>
          <w:lang w:eastAsia="nl-NL"/>
        </w:rPr>
      </w:pPr>
      <w:ins w:id="71" w:author="Freek Driesenaar" w:date="2018-05-07T09:53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_Toc513450127 \h </w:instrText>
        </w:r>
      </w:ins>
      <w:r>
        <w:rPr>
          <w:noProof/>
        </w:rPr>
      </w:r>
      <w:r>
        <w:rPr>
          <w:noProof/>
        </w:rPr>
        <w:fldChar w:fldCharType="separate"/>
      </w:r>
      <w:ins w:id="72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16DD176" w14:textId="06080E33" w:rsidR="00AB042F" w:rsidRDefault="00AB042F">
      <w:pPr>
        <w:pStyle w:val="TOC2"/>
        <w:tabs>
          <w:tab w:val="left" w:pos="660"/>
          <w:tab w:val="right" w:leader="dot" w:pos="9054"/>
        </w:tabs>
        <w:rPr>
          <w:ins w:id="73" w:author="Freek Driesenaar" w:date="2018-05-07T09:53:00Z"/>
          <w:rFonts w:eastAsiaTheme="minorEastAsia"/>
          <w:noProof/>
          <w:lang w:eastAsia="nl-NL"/>
        </w:rPr>
      </w:pPr>
      <w:ins w:id="74" w:author="Freek Driesenaar" w:date="2018-05-07T09:53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_Toc513450128 \h </w:instrText>
        </w:r>
      </w:ins>
      <w:r>
        <w:rPr>
          <w:noProof/>
        </w:rPr>
      </w:r>
      <w:r>
        <w:rPr>
          <w:noProof/>
        </w:rPr>
        <w:fldChar w:fldCharType="separate"/>
      </w:r>
      <w:ins w:id="75" w:author="Freek Driesenaar" w:date="2018-05-07T09:53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5D096765" w14:textId="4696904F" w:rsidR="00AB042F" w:rsidRDefault="00AB042F">
      <w:pPr>
        <w:pStyle w:val="TOC2"/>
        <w:tabs>
          <w:tab w:val="left" w:pos="660"/>
          <w:tab w:val="right" w:leader="dot" w:pos="9054"/>
        </w:tabs>
        <w:rPr>
          <w:ins w:id="76" w:author="Freek Driesenaar" w:date="2018-05-07T09:53:00Z"/>
          <w:rFonts w:eastAsiaTheme="minorEastAsia"/>
          <w:noProof/>
          <w:lang w:eastAsia="nl-NL"/>
        </w:rPr>
      </w:pPr>
      <w:ins w:id="77" w:author="Freek Driesenaar" w:date="2018-05-07T09:53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_Toc513450129 \h </w:instrText>
        </w:r>
      </w:ins>
      <w:r>
        <w:rPr>
          <w:noProof/>
        </w:rPr>
      </w:r>
      <w:r>
        <w:rPr>
          <w:noProof/>
        </w:rPr>
        <w:fldChar w:fldCharType="separate"/>
      </w:r>
      <w:ins w:id="78" w:author="Freek Driesenaar" w:date="2018-05-07T09:53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30F2676F" w14:textId="04B0D9E0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79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0" w:author="Freek Driesenaar" w:date="2018-05-07T09:53:00Z">
        <w:r w:rsidRPr="00951BFF" w:rsidDel="00AB042F">
          <w:rPr>
            <w:noProof/>
            <w:lang w:val="en-US"/>
          </w:rPr>
          <w:delText>1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Inleiding</w:delText>
        </w:r>
        <w:r w:rsidDel="00AB042F">
          <w:rPr>
            <w:noProof/>
          </w:rPr>
          <w:tab/>
          <w:delText>2</w:delText>
        </w:r>
      </w:del>
    </w:p>
    <w:p w14:paraId="5E76D973" w14:textId="41F33BD6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2" w:author="Freek Driesenaar" w:date="2018-05-07T09:53:00Z">
        <w:r w:rsidRPr="00951BFF" w:rsidDel="00AB042F">
          <w:rPr>
            <w:noProof/>
            <w:lang w:val="en-US"/>
          </w:rPr>
          <w:delText>2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Proces perspectief</w:delText>
        </w:r>
        <w:r w:rsidDel="00AB042F">
          <w:rPr>
            <w:noProof/>
          </w:rPr>
          <w:tab/>
          <w:delText>3</w:delText>
        </w:r>
      </w:del>
    </w:p>
    <w:p w14:paraId="1080FF99" w14:textId="20D54979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3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4" w:author="Freek Driesenaar" w:date="2018-05-07T09:53:00Z">
        <w:r w:rsidDel="00AB042F">
          <w:rPr>
            <w:noProof/>
          </w:rPr>
          <w:delText>3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Del="00AB042F">
          <w:rPr>
            <w:noProof/>
          </w:rPr>
          <w:delText>Applicatie perspectief</w:delText>
        </w:r>
        <w:r w:rsidDel="00AB042F">
          <w:rPr>
            <w:noProof/>
          </w:rPr>
          <w:tab/>
          <w:delText>3</w:delText>
        </w:r>
      </w:del>
    </w:p>
    <w:p w14:paraId="3FDA5CDC" w14:textId="2B4E818A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6" w:author="Freek Driesenaar" w:date="2018-05-07T09:53:00Z">
        <w:r w:rsidRPr="00951BFF" w:rsidDel="00AB042F">
          <w:rPr>
            <w:noProof/>
            <w:lang w:val="en-US"/>
          </w:rPr>
          <w:delText>4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Integratie perspectief</w:delText>
        </w:r>
        <w:r w:rsidDel="00AB042F">
          <w:rPr>
            <w:noProof/>
          </w:rPr>
          <w:tab/>
          <w:delText>6</w:delText>
        </w:r>
      </w:del>
    </w:p>
    <w:p w14:paraId="37293A51" w14:textId="7F05C0B6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7" w:author="Freek Driesenaar" w:date="2018-05-07T09:53:00Z"/>
          <w:rFonts w:eastAsiaTheme="minorEastAsia"/>
          <w:noProof/>
          <w:lang w:eastAsia="nl-NL"/>
        </w:rPr>
      </w:pPr>
      <w:del w:id="88" w:author="Freek Driesenaar" w:date="2018-05-07T09:53:00Z">
        <w:r w:rsidDel="00AB042F">
          <w:rPr>
            <w:noProof/>
          </w:rPr>
          <w:delText>4.1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Qiy Trust Network</w:delText>
        </w:r>
        <w:r w:rsidDel="00AB042F">
          <w:rPr>
            <w:noProof/>
          </w:rPr>
          <w:tab/>
          <w:delText>7</w:delText>
        </w:r>
      </w:del>
    </w:p>
    <w:p w14:paraId="43AEF976" w14:textId="5D3720C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9" w:author="Freek Driesenaar" w:date="2018-05-07T09:53:00Z"/>
          <w:rFonts w:eastAsiaTheme="minorEastAsia"/>
          <w:noProof/>
          <w:lang w:eastAsia="nl-NL"/>
        </w:rPr>
      </w:pPr>
      <w:del w:id="90" w:author="Freek Driesenaar" w:date="2018-05-07T09:53:00Z">
        <w:r w:rsidDel="00AB042F">
          <w:rPr>
            <w:noProof/>
          </w:rPr>
          <w:delText>4.2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Aansluiten op het Qiy Trust Network</w:delText>
        </w:r>
        <w:r w:rsidDel="00AB042F">
          <w:rPr>
            <w:noProof/>
          </w:rPr>
          <w:tab/>
          <w:delText>7</w:delText>
        </w:r>
      </w:del>
    </w:p>
    <w:p w14:paraId="2AA4FB03" w14:textId="1F1616C4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1" w:author="Freek Driesenaar" w:date="2018-05-07T09:53:00Z"/>
          <w:rFonts w:eastAsiaTheme="minorEastAsia"/>
          <w:noProof/>
          <w:lang w:eastAsia="nl-NL"/>
        </w:rPr>
      </w:pPr>
      <w:del w:id="92" w:author="Freek Driesenaar" w:date="2018-05-07T09:53:00Z">
        <w:r w:rsidDel="00AB042F">
          <w:rPr>
            <w:noProof/>
          </w:rPr>
          <w:delText>4.3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Het leggen van een verbinding</w:delText>
        </w:r>
        <w:r w:rsidDel="00AB042F">
          <w:rPr>
            <w:noProof/>
          </w:rPr>
          <w:tab/>
          <w:delText>8</w:delText>
        </w:r>
      </w:del>
    </w:p>
    <w:p w14:paraId="163E5F16" w14:textId="2A23C80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3" w:author="Freek Driesenaar" w:date="2018-05-07T09:53:00Z"/>
          <w:rFonts w:eastAsiaTheme="minorEastAsia"/>
          <w:noProof/>
          <w:lang w:eastAsia="nl-NL"/>
        </w:rPr>
      </w:pPr>
      <w:del w:id="94" w:author="Freek Driesenaar" w:date="2018-05-07T09:53:00Z">
        <w:r w:rsidDel="00AB042F">
          <w:rPr>
            <w:noProof/>
          </w:rPr>
          <w:delText>4.4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Leveren van schuldinformatie aan betrokkene</w:delText>
        </w:r>
        <w:r w:rsidDel="00AB042F">
          <w:rPr>
            <w:noProof/>
          </w:rPr>
          <w:tab/>
          <w:delText>9</w:delText>
        </w:r>
      </w:del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5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6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7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8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9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100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101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102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3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104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5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6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7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8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9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10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111" w:name="_Toc496077759"/>
      <w:bookmarkStart w:id="112" w:name="_Toc513450121"/>
      <w:r>
        <w:rPr>
          <w:lang w:val="en-US"/>
        </w:rPr>
        <w:t>Inleiding</w:t>
      </w:r>
      <w:bookmarkEnd w:id="111"/>
      <w:bookmarkEnd w:id="112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113" w:author="Freek Driesenaar" w:date="2018-05-04T11:04:00Z">
        <w:r w:rsidR="00E543C2" w:rsidDel="006A6727">
          <w:delText>FiKks</w:delText>
        </w:r>
      </w:del>
      <w:ins w:id="114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115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116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117" w:author="Freek Driesenaar" w:date="2018-05-04T11:02:00Z">
        <w:r w:rsidDel="00C57959">
          <w:delText>Fikks</w:delText>
        </w:r>
      </w:del>
      <w:ins w:id="118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119" w:author="Freek Driesenaar" w:date="2018-05-04T10:58:00Z">
        <w:r w:rsidR="00E225C5" w:rsidRPr="00E225C5" w:rsidDel="00836E77">
          <w:delText>Qiy Trust Framework</w:delText>
        </w:r>
      </w:del>
      <w:ins w:id="120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121" w:author="Freek Driesenaar" w:date="2018-05-04T11:00:00Z">
        <w:r w:rsidR="00FC47AB" w:rsidDel="00487612">
          <w:delText>FiKks</w:delText>
        </w:r>
      </w:del>
      <w:ins w:id="122" w:author="Freek Driesenaar" w:date="2018-05-04T11:02:00Z">
        <w:r w:rsidR="00C57959">
          <w:t>f</w:t>
        </w:r>
      </w:ins>
      <w:ins w:id="123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124" w:name="_Toc496077760"/>
    </w:p>
    <w:bookmarkEnd w:id="124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125" w:name="_Toc513450122"/>
      <w:r>
        <w:rPr>
          <w:lang w:val="en-US"/>
        </w:rPr>
        <w:lastRenderedPageBreak/>
        <w:t>Proces perspectief</w:t>
      </w:r>
      <w:bookmarkEnd w:id="125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126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127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128" w:author="Freek Driesenaar" w:date="2018-05-04T11:01:00Z">
        <w:r w:rsidR="005709CB" w:rsidDel="00487612">
          <w:delText>fiKks</w:delText>
        </w:r>
      </w:del>
      <w:ins w:id="129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130" w:author="Freek Driesenaar" w:date="2018-05-04T11:01:00Z">
        <w:r w:rsidR="00D86476" w:rsidDel="00487612">
          <w:delText>fiKks</w:delText>
        </w:r>
      </w:del>
      <w:ins w:id="131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132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551F88D3" w:rsidR="007001B6" w:rsidRDefault="007001B6">
      <w:pPr>
        <w:rPr>
          <w:ins w:id="133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34" w:author="Freek Driesenaar" w:date="2018-05-07T09:50:00Z">
        <w:r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  <w:br w:type="page"/>
        </w:r>
      </w:ins>
    </w:p>
    <w:p w14:paraId="35D0DDF2" w14:textId="50CC639A" w:rsidR="000E65F4" w:rsidDel="007001B6" w:rsidRDefault="000E65F4" w:rsidP="00DD1753">
      <w:pPr>
        <w:spacing w:line="276" w:lineRule="auto"/>
        <w:rPr>
          <w:del w:id="135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6" w:name="_Toc513450123"/>
      <w:bookmarkEnd w:id="136"/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137" w:name="_Toc513450124"/>
      <w:r w:rsidRPr="005F1D58">
        <w:t xml:space="preserve">Applicatie </w:t>
      </w:r>
      <w:bookmarkEnd w:id="132"/>
      <w:r w:rsidR="00C2308B" w:rsidRPr="005F1D58">
        <w:t>perspectief</w:t>
      </w:r>
      <w:bookmarkEnd w:id="137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138" w:author="Freek Driesenaar" w:date="2018-05-04T11:01:00Z">
        <w:r w:rsidR="004625D8" w:rsidDel="00487612">
          <w:delText>FiKks</w:delText>
        </w:r>
      </w:del>
      <w:ins w:id="139" w:author="Freek Driesenaar" w:date="2018-05-04T11:03:00Z">
        <w:r w:rsidR="00C57959">
          <w:t>f</w:t>
        </w:r>
      </w:ins>
      <w:ins w:id="140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del w:id="141" w:author="Freek Driesenaar" w:date="2018-05-04T11:01:00Z">
        <w:r w:rsidR="000E65F4" w:rsidDel="00487612">
          <w:delText>FiKks</w:delText>
        </w:r>
      </w:del>
      <w:ins w:id="142" w:author="Freek Driesenaar" w:date="2018-05-04T11:04:00Z">
        <w:r w:rsidR="006A6727">
          <w:t>f</w:t>
        </w:r>
      </w:ins>
      <w:ins w:id="143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144" w:author="Freek Driesenaar" w:date="2018-05-04T11:01:00Z">
        <w:r w:rsidDel="00487612">
          <w:delText>fiKks</w:delText>
        </w:r>
      </w:del>
      <w:ins w:id="145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4C15DB45" w:rsidR="007001B6" w:rsidRDefault="007001B6">
      <w:pPr>
        <w:rPr>
          <w:ins w:id="146" w:author="Freek Driesenaar" w:date="2018-05-07T09:50:00Z"/>
          <w:lang w:val="en-US"/>
        </w:rPr>
      </w:pPr>
      <w:ins w:id="147" w:author="Freek Driesenaar" w:date="2018-05-07T09:50:00Z">
        <w:r>
          <w:rPr>
            <w:lang w:val="en-US"/>
          </w:rPr>
          <w:br w:type="page"/>
        </w:r>
      </w:ins>
    </w:p>
    <w:p w14:paraId="7D89B51D" w14:textId="191BDDAD" w:rsidR="00D173B4" w:rsidDel="007001B6" w:rsidRDefault="00D173B4" w:rsidP="00DD1753">
      <w:pPr>
        <w:spacing w:line="276" w:lineRule="auto"/>
        <w:rPr>
          <w:del w:id="148" w:author="Freek Driesenaar" w:date="2018-05-07T09:50:00Z"/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149" w:author="Freek Driesenaar" w:date="2018-05-04T11:01:00Z">
        <w:r w:rsidR="00781623" w:rsidDel="00487612">
          <w:delText>fIKks</w:delText>
        </w:r>
      </w:del>
      <w:ins w:id="150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151" w:author="Freek Driesenaar" w:date="2018-05-04T11:01:00Z">
        <w:r w:rsidR="00AA620A" w:rsidDel="00487612">
          <w:delText>FikKs</w:delText>
        </w:r>
      </w:del>
      <w:ins w:id="152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153" w:author="Freek Driesenaar" w:date="2018-05-04T11:01:00Z">
        <w:r w:rsidDel="00487612">
          <w:delText>fiKks</w:delText>
        </w:r>
      </w:del>
      <w:ins w:id="154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155" w:author="Freek Driesenaar" w:date="2018-05-04T10:54:00Z">
        <w:r w:rsidR="00A315C9" w:rsidDel="00F77280">
          <w:delText>Qiy Trust Framework</w:delText>
        </w:r>
      </w:del>
      <w:ins w:id="156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57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158" w:name="_Toc513450125"/>
      <w:r>
        <w:rPr>
          <w:lang w:val="en-US"/>
        </w:rPr>
        <w:lastRenderedPageBreak/>
        <w:t xml:space="preserve">Integratie </w:t>
      </w:r>
      <w:bookmarkEnd w:id="157"/>
      <w:r w:rsidR="00C2308B">
        <w:rPr>
          <w:lang w:val="en-US"/>
        </w:rPr>
        <w:t>perspectief</w:t>
      </w:r>
      <w:bookmarkEnd w:id="158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159" w:author="Freek Driesenaar" w:date="2018-05-04T11:01:00Z">
        <w:r w:rsidRPr="00866DE2" w:rsidDel="00487612">
          <w:delText>fiKks</w:delText>
        </w:r>
      </w:del>
      <w:ins w:id="160" w:author="Freek Driesenaar" w:date="2018-05-04T11:01:00Z">
        <w:r w:rsidR="00487612">
          <w:t>fiKks</w:t>
        </w:r>
      </w:ins>
      <w:r w:rsidRPr="00866DE2">
        <w:t xml:space="preserve"> op basis van het </w:t>
      </w:r>
      <w:del w:id="161" w:author="Freek Driesenaar" w:date="2018-05-04T10:54:00Z">
        <w:r w:rsidRPr="00866DE2" w:rsidDel="00F77280">
          <w:delText>Qiy Trust Framework</w:delText>
        </w:r>
      </w:del>
      <w:ins w:id="162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463FF48D" w:rsidR="00AD0072" w:rsidRDefault="00FE5ACE" w:rsidP="00DD1753">
      <w:pPr>
        <w:spacing w:line="276" w:lineRule="auto"/>
        <w:rPr>
          <w:lang w:val="en-US"/>
        </w:rPr>
      </w:pPr>
      <w:ins w:id="163" w:author="Freek Driesenaar" w:date="2018-05-08T09:46:00Z">
        <w:r>
          <w:rPr>
            <w:noProof/>
          </w:rPr>
          <w:drawing>
            <wp:inline distT="0" distB="0" distL="0" distR="0" wp14:anchorId="1E95AC7A" wp14:editId="7DA098E4">
              <wp:extent cx="5755472" cy="517017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472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64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25AB7AF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165" w:author="Freek Driesenaar" w:date="2018-05-04T10:54:00Z">
        <w:r w:rsidDel="00F77280">
          <w:lastRenderedPageBreak/>
          <w:delText>Qiy Trust Framework</w:delText>
        </w:r>
      </w:del>
      <w:bookmarkStart w:id="166" w:name="_Toc513450126"/>
      <w:ins w:id="167" w:author="Freek Driesenaar" w:date="2018-05-04T10:54:00Z">
        <w:r w:rsidR="00F77280">
          <w:t>Qiy Trust Network</w:t>
        </w:r>
      </w:ins>
      <w:bookmarkEnd w:id="166"/>
    </w:p>
    <w:p w14:paraId="6844A03D" w14:textId="3BA87E88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168" w:author="Freek Driesenaar" w:date="2018-05-04T11:01:00Z">
        <w:r w:rsidDel="00487612">
          <w:delText>fiKks</w:delText>
        </w:r>
      </w:del>
      <w:ins w:id="169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170" w:author="Freek Driesenaar" w:date="2018-05-04T10:54:00Z">
        <w:r w:rsidR="00A21C66" w:rsidRPr="00E225C5" w:rsidDel="00F77280">
          <w:delText>Qiy Trust Framework</w:delText>
        </w:r>
      </w:del>
      <w:ins w:id="171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</w:t>
      </w:r>
      <w:del w:id="172" w:author="Freek Driesenaar" w:date="2018-05-08T10:35:00Z">
        <w:r w:rsidR="00E63A00" w:rsidDel="00903742">
          <w:delText xml:space="preserve">infrastructuur </w:delText>
        </w:r>
      </w:del>
      <w:ins w:id="173" w:author="Freek Driesenaar" w:date="2018-05-08T10:35:00Z">
        <w:r w:rsidR="00903742">
          <w:t>aanpak</w:t>
        </w:r>
        <w:r w:rsidR="00903742">
          <w:t xml:space="preserve"> </w:t>
        </w:r>
      </w:ins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00D04A51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174" w:author="Freek Driesenaar" w:date="2018-05-04T11:14:00Z">
        <w:r w:rsidR="0070378B">
          <w:t xml:space="preserve">het </w:t>
        </w:r>
      </w:ins>
      <w:del w:id="175" w:author="Freek Driesenaar" w:date="2018-05-04T15:06:00Z">
        <w:r w:rsidDel="000536C2">
          <w:delText>Qiy</w:delText>
        </w:r>
      </w:del>
      <w:ins w:id="176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177" w:author="Freek Driesenaar" w:date="2018-05-04T11:16:00Z">
        <w:r w:rsidR="0070378B">
          <w:t xml:space="preserve"> </w:t>
        </w:r>
      </w:ins>
      <w:del w:id="178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79" w:author="Freek Driesenaar" w:date="2018-05-04T15:08:00Z">
        <w:r w:rsidR="000536C2">
          <w:instrText>HYPERLINK "https://github.com/qiyfoundation/Qiy-Scheme/blob/topic/Qiy-Scheme-v1.1/Functional%20Specification.md"</w:instrText>
        </w:r>
      </w:ins>
      <w:del w:id="180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r w:rsidR="003C1F93">
        <w:fldChar w:fldCharType="separate"/>
      </w:r>
      <w:del w:id="181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82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83" w:name="_Toc513450127"/>
      <w:r>
        <w:t xml:space="preserve">Aansluiten op het </w:t>
      </w:r>
      <w:del w:id="184" w:author="Freek Driesenaar" w:date="2018-05-04T10:54:00Z">
        <w:r w:rsidDel="00F77280">
          <w:delText>Qiy Trust Framework</w:delText>
        </w:r>
      </w:del>
      <w:ins w:id="185" w:author="Freek Driesenaar" w:date="2018-05-04T10:54:00Z">
        <w:r w:rsidR="00F77280">
          <w:t>Qiy Trust Network</w:t>
        </w:r>
      </w:ins>
      <w:bookmarkEnd w:id="183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86" w:author="Freek Driesenaar" w:date="2018-05-04T10:54:00Z">
        <w:r w:rsidDel="00F77280">
          <w:delText>Qiy Trust Framework</w:delText>
        </w:r>
      </w:del>
      <w:ins w:id="187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88" w:author="Freek Driesenaar" w:date="2018-05-04T10:54:00Z">
        <w:r w:rsidDel="00F77280">
          <w:delText>Qiy Trust Framework</w:delText>
        </w:r>
      </w:del>
      <w:ins w:id="189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90" w:author="Freek Driesenaar" w:date="2018-05-04T11:01:00Z">
        <w:r w:rsidR="00827D82" w:rsidDel="00487612">
          <w:delText>fiKks</w:delText>
        </w:r>
      </w:del>
      <w:ins w:id="191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92" w:author="Freek Driesenaar" w:date="2018-05-04T11:01:00Z">
        <w:r w:rsidR="00827D82" w:rsidDel="00487612">
          <w:delText>fiKks</w:delText>
        </w:r>
      </w:del>
      <w:ins w:id="193" w:author="Freek Driesenaar" w:date="2018-05-04T11:01:00Z">
        <w:r w:rsidR="00487612">
          <w:t>fiKks</w:t>
        </w:r>
      </w:ins>
      <w:r w:rsidR="00827D82">
        <w:t xml:space="preserve"> App installeert</w:t>
      </w:r>
      <w:ins w:id="194" w:author="Freek Driesenaar" w:date="2018-05-04T11:24:00Z">
        <w:r w:rsidR="006F235D">
          <w:rPr>
            <w:rStyle w:val="FootnoteReference"/>
          </w:rPr>
          <w:footnoteReference w:id="1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198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199" w:author="Freek Driesenaar" w:date="2018-05-04T10:54:00Z">
        <w:r w:rsidR="00F77280">
          <w:t>Qiy Trust Network</w:t>
        </w:r>
      </w:ins>
      <w:ins w:id="200" w:author="Freek Driesenaar" w:date="2018-05-04T15:12:00Z">
        <w:r w:rsidR="000536C2">
          <w:rPr>
            <w:rStyle w:val="FootnoteReference"/>
          </w:rPr>
          <w:footnoteReference w:id="2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207" w:author="Freek Driesenaar" w:date="2018-05-04T10:54:00Z">
        <w:r w:rsidR="008C39A3" w:rsidDel="00F77280">
          <w:delText>Qiy Trust Framework</w:delText>
        </w:r>
      </w:del>
      <w:ins w:id="208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209" w:name="_Toc513450128"/>
      <w:r>
        <w:t>Het leggen van een verbinding</w:t>
      </w:r>
      <w:bookmarkEnd w:id="209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210" w:author="Freek Driesenaar" w:date="2018-05-04T10:54:00Z">
        <w:r w:rsidR="00B27FDB" w:rsidDel="00F77280">
          <w:delText>Qiy Trust Framework</w:delText>
        </w:r>
      </w:del>
      <w:ins w:id="211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212" w:author="Freek Driesenaar" w:date="2018-05-04T11:01:00Z">
        <w:r w:rsidR="00B27FDB" w:rsidDel="00487612">
          <w:delText>fiKks</w:delText>
        </w:r>
      </w:del>
      <w:ins w:id="213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214" w:author="Freek Driesenaar" w:date="2018-05-04T11:01:00Z">
        <w:r w:rsidDel="00487612">
          <w:delText>fiKks</w:delText>
        </w:r>
      </w:del>
      <w:ins w:id="215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216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217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218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219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220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1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222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3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224" w:author="Freek Driesenaar" w:date="2018-05-04T11:01:00Z">
        <w:r w:rsidDel="00487612">
          <w:delText>fiKks</w:delText>
        </w:r>
      </w:del>
      <w:ins w:id="225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226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227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228" w:author="Freek Driesenaar" w:date="2018-05-04T15:43:00Z">
        <w:r w:rsidDel="00F61CE8">
          <w:delText xml:space="preserve">wordt door </w:delText>
        </w:r>
      </w:del>
      <w:ins w:id="229" w:author="Freek Driesenaar" w:date="2018-05-04T15:44:00Z">
        <w:r w:rsidR="00F61CE8">
          <w:t>gebruikt</w:t>
        </w:r>
      </w:ins>
      <w:ins w:id="230" w:author="Freek Driesenaar" w:date="2018-05-04T15:43:00Z">
        <w:r w:rsidR="00F61CE8">
          <w:t xml:space="preserve"> </w:t>
        </w:r>
      </w:ins>
      <w:r>
        <w:t xml:space="preserve">de </w:t>
      </w:r>
      <w:del w:id="231" w:author="Freek Driesenaar" w:date="2018-05-04T11:01:00Z">
        <w:r w:rsidDel="00487612">
          <w:delText>fiKks</w:delText>
        </w:r>
      </w:del>
      <w:ins w:id="232" w:author="Freek Driesenaar" w:date="2018-05-04T11:01:00Z">
        <w:r w:rsidR="00487612">
          <w:t>fiKks</w:t>
        </w:r>
      </w:ins>
      <w:r>
        <w:t xml:space="preserve"> App</w:t>
      </w:r>
      <w:ins w:id="233" w:author="Freek Driesenaar" w:date="2018-05-04T15:44:00Z">
        <w:r w:rsidR="00F61CE8">
          <w:t xml:space="preserve"> </w:t>
        </w:r>
      </w:ins>
      <w:del w:id="234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235" w:author="Freek Driesenaar" w:date="2018-05-04T15:45:00Z">
        <w:r w:rsidDel="00F61CE8">
          <w:delText xml:space="preserve">geregistreerd </w:delText>
        </w:r>
      </w:del>
      <w:ins w:id="236" w:author="Freek Driesenaar" w:date="2018-05-04T15:45:00Z">
        <w:r w:rsidR="00F61CE8">
          <w:t xml:space="preserve">dat het via de User Node van </w:t>
        </w:r>
      </w:ins>
      <w:del w:id="237" w:author="Freek Driesenaar" w:date="2018-05-04T15:45:00Z">
        <w:r w:rsidDel="00F61CE8">
          <w:delText xml:space="preserve">in </w:delText>
        </w:r>
      </w:del>
      <w:r>
        <w:t xml:space="preserve">het </w:t>
      </w:r>
      <w:del w:id="238" w:author="Freek Driesenaar" w:date="2018-05-04T10:54:00Z">
        <w:r w:rsidDel="00F77280">
          <w:delText>Qiy Trust Framework</w:delText>
        </w:r>
      </w:del>
      <w:ins w:id="239" w:author="Freek Driesenaar" w:date="2018-05-04T10:54:00Z">
        <w:r w:rsidR="00F77280">
          <w:t>Qiy Trust Network</w:t>
        </w:r>
      </w:ins>
      <w:ins w:id="240" w:author="Freek Driesenaar" w:date="2018-05-04T15:45:00Z">
        <w:r w:rsidR="00F61CE8">
          <w:t xml:space="preserve"> </w:t>
        </w:r>
      </w:ins>
      <w:ins w:id="241" w:author="Freek Driesenaar" w:date="2018-05-04T15:46:00Z">
        <w:r w:rsidR="00F61CE8">
          <w:t>verkrijgt</w:t>
        </w:r>
      </w:ins>
      <w:r>
        <w:t>.</w:t>
      </w:r>
      <w:del w:id="242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243" w:author="Freek Driesenaar" w:date="2018-05-04T11:01:00Z">
        <w:r w:rsidR="00BE5416" w:rsidDel="00487612">
          <w:delText>fiKks</w:delText>
        </w:r>
      </w:del>
      <w:ins w:id="244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245" w:author="Freek Driesenaar" w:date="2018-05-04T10:54:00Z">
        <w:r w:rsidDel="00F77280">
          <w:delText>Qiy Trust Framework</w:delText>
        </w:r>
      </w:del>
      <w:ins w:id="246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247" w:author="Freek Driesenaar" w:date="2018-05-04T11:01:00Z">
        <w:r w:rsidDel="00487612">
          <w:delText>fiKks</w:delText>
        </w:r>
      </w:del>
      <w:ins w:id="248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249" w:name="_Toc513450129"/>
      <w:r>
        <w:t>Leveren van schuldinformatie aan betrokkene</w:t>
      </w:r>
      <w:bookmarkEnd w:id="249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250" w:author="Freek Driesenaar" w:date="2018-05-04T11:01:00Z">
        <w:r w:rsidR="002A615A" w:rsidDel="00487612">
          <w:delText>fiKks</w:delText>
        </w:r>
      </w:del>
      <w:ins w:id="251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252" w:author="Freek Driesenaar" w:date="2018-05-04T11:01:00Z">
        <w:r w:rsidR="002A615A" w:rsidDel="00487612">
          <w:delText>fiKks</w:delText>
        </w:r>
      </w:del>
      <w:ins w:id="253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254" w:author="Freek Driesenaar" w:date="2018-05-04T11:01:00Z">
        <w:r w:rsidR="00BC486D" w:rsidDel="00487612">
          <w:delText>fiKks</w:delText>
        </w:r>
      </w:del>
      <w:ins w:id="255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256" w:author="Freek Driesenaar" w:date="2018-05-04T11:01:00Z">
        <w:r w:rsidR="00BC486D" w:rsidDel="00487612">
          <w:delText>fiKks</w:delText>
        </w:r>
      </w:del>
      <w:ins w:id="257" w:author="Freek Driesenaar" w:date="2018-05-04T11:01:00Z">
        <w:r w:rsidR="00487612">
          <w:t>fiKks</w:t>
        </w:r>
      </w:ins>
      <w:r w:rsidR="00BC486D">
        <w:t xml:space="preserve"> App (User node) en de </w:t>
      </w:r>
      <w:del w:id="258" w:author="Freek Driesenaar" w:date="2018-05-04T11:01:00Z">
        <w:r w:rsidR="00BC486D" w:rsidDel="00487612">
          <w:delText>fiKks</w:delText>
        </w:r>
      </w:del>
      <w:ins w:id="259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260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61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262" w:author="Freek Driesenaar" w:date="2018-05-04T11:01:00Z">
        <w:r w:rsidDel="00487612">
          <w:delText>fiKks</w:delText>
        </w:r>
      </w:del>
      <w:ins w:id="263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284A75A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264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  <w:r w:rsidR="00F61CE8">
          <w:instrText>HYPERLINK "https://github.com/qiyfoundation/Qiy-Scheme/blob/topic/Qiy-Scheme-v1.1/Functional%20Specification.md"</w:instrText>
        </w:r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r w:rsidR="00F61CE8">
          <w:rPr>
            <w:rStyle w:val="Hyperlink"/>
          </w:rPr>
          <w:t>.</w:t>
        </w:r>
      </w:ins>
      <w:del w:id="265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3EC76542" w:rsidR="00BC486D" w:rsidRDefault="00BC486D" w:rsidP="00DD1753">
      <w:pPr>
        <w:spacing w:line="276" w:lineRule="auto"/>
      </w:pPr>
      <w:r>
        <w:t xml:space="preserve">Als voorbereidende stap zal de </w:t>
      </w:r>
      <w:del w:id="266" w:author="Freek Driesenaar" w:date="2018-05-04T11:01:00Z">
        <w:r w:rsidDel="00487612">
          <w:delText>fiKks</w:delText>
        </w:r>
      </w:del>
      <w:ins w:id="267" w:author="Freek Driesenaar" w:date="2018-05-04T11:01:00Z">
        <w:r w:rsidR="00487612">
          <w:t>fiKks</w:t>
        </w:r>
      </w:ins>
      <w:r>
        <w:t xml:space="preserve"> backend </w:t>
      </w:r>
      <w:r w:rsidR="00E20883">
        <w:t xml:space="preserve">(eenmalig) </w:t>
      </w:r>
      <w:r>
        <w:t xml:space="preserve">vaststellen welke geregistreerde services binnen Qiy beschikbaar zijn (zie 4.1.2 - aansluiten op het </w:t>
      </w:r>
      <w:del w:id="268" w:author="Freek Driesenaar" w:date="2018-05-04T10:54:00Z">
        <w:r w:rsidDel="00F77280">
          <w:delText>Qiy Trust Framework</w:delText>
        </w:r>
      </w:del>
      <w:ins w:id="269" w:author="Freek Driesenaar" w:date="2018-05-04T10:54:00Z">
        <w:r w:rsidR="00F77280">
          <w:t>Qiy Trust Network</w:t>
        </w:r>
      </w:ins>
      <w:r>
        <w:t xml:space="preserve">). </w:t>
      </w:r>
      <w:ins w:id="270" w:author="Freek Driesenaar" w:date="2018-05-08T10:48:00Z">
        <w:r w:rsidR="004523EF">
          <w:t>Op basis van</w:t>
        </w:r>
      </w:ins>
      <w:del w:id="271" w:author="Freek Driesenaar" w:date="2018-05-08T10:45:00Z">
        <w:r w:rsidDel="004523EF">
          <w:delText>Via</w:delText>
        </w:r>
      </w:del>
      <w:r>
        <w:t xml:space="preserve"> de beschikbare verbinding met de User node </w:t>
      </w:r>
      <w:r w:rsidR="00E20883">
        <w:t xml:space="preserve">kan de </w:t>
      </w:r>
      <w:del w:id="272" w:author="Freek Driesenaar" w:date="2018-05-04T11:01:00Z">
        <w:r w:rsidR="00E20883" w:rsidDel="00487612">
          <w:delText>fiKks</w:delText>
        </w:r>
      </w:del>
      <w:ins w:id="273" w:author="Freek Driesenaar" w:date="2018-05-04T11:01:00Z">
        <w:r w:rsidR="00487612">
          <w:t>fiKks</w:t>
        </w:r>
      </w:ins>
      <w:r w:rsidR="00E20883">
        <w:t xml:space="preserve"> back-end </w:t>
      </w:r>
      <w:ins w:id="274" w:author="Freek Driesenaar" w:date="2018-05-08T10:49:00Z">
        <w:r w:rsidR="004523EF">
          <w:t xml:space="preserve">het Qiy Trust </w:t>
        </w:r>
      </w:ins>
      <w:ins w:id="275" w:author="Freek Driesenaar" w:date="2018-05-08T10:58:00Z">
        <w:r w:rsidR="0049159F">
          <w:t>Network</w:t>
        </w:r>
      </w:ins>
      <w:ins w:id="276" w:author="Freek Driesenaar" w:date="2018-05-08T10:49:00Z">
        <w:r w:rsidR="004523EF">
          <w:t xml:space="preserve"> </w:t>
        </w:r>
      </w:ins>
      <w:ins w:id="277" w:author="Freek Driesenaar" w:date="2018-05-08T10:38:00Z">
        <w:r w:rsidR="00903742">
          <w:t xml:space="preserve">toestemming </w:t>
        </w:r>
      </w:ins>
      <w:ins w:id="278" w:author="Freek Driesenaar" w:date="2018-05-08T10:49:00Z">
        <w:r w:rsidR="004523EF">
          <w:t xml:space="preserve">laten </w:t>
        </w:r>
      </w:ins>
      <w:ins w:id="279" w:author="Freek Driesenaar" w:date="2018-05-08T10:38:00Z">
        <w:r w:rsidR="00903742">
          <w:t xml:space="preserve">vragen voor het gebruik van </w:t>
        </w:r>
      </w:ins>
      <w:r w:rsidR="00E20883">
        <w:t xml:space="preserve">de </w:t>
      </w:r>
      <w:del w:id="280" w:author="Freek Driesenaar" w:date="2018-05-08T10:38:00Z">
        <w:r w:rsidR="00E20883" w:rsidDel="00903742">
          <w:delText>gewenste service</w:delText>
        </w:r>
      </w:del>
      <w:ins w:id="281" w:author="Freek Driesenaar" w:date="2018-05-08T10:38:00Z">
        <w:r w:rsidR="00903742">
          <w:t>persoonsgegevens</w:t>
        </w:r>
      </w:ins>
      <w:ins w:id="282" w:author="Freek Driesenaar" w:date="2018-05-08T10:40:00Z">
        <w:r w:rsidR="00903742">
          <w:t xml:space="preserve"> -</w:t>
        </w:r>
      </w:ins>
      <w:ins w:id="283" w:author="Freek Driesenaar" w:date="2018-05-08T10:38:00Z">
        <w:r w:rsidR="00903742">
          <w:t xml:space="preserve"> de </w:t>
        </w:r>
      </w:ins>
      <w:del w:id="284" w:author="Freek Driesenaar" w:date="2018-05-08T10:38:00Z">
        <w:r w:rsidR="00E20883" w:rsidDel="00903742">
          <w:delText xml:space="preserve"> -het opvragen van </w:delText>
        </w:r>
      </w:del>
      <w:r w:rsidR="00E20883">
        <w:t>schulden informatie</w:t>
      </w:r>
      <w:ins w:id="285" w:author="Freek Driesenaar" w:date="2018-05-08T10:40:00Z">
        <w:r w:rsidR="00903742">
          <w:t xml:space="preserve"> - voor de fiKks service</w:t>
        </w:r>
      </w:ins>
      <w:del w:id="286" w:author="Freek Driesenaar" w:date="2018-05-08T10:39:00Z">
        <w:r w:rsidR="00E20883" w:rsidDel="00903742">
          <w:delText>-</w:delText>
        </w:r>
      </w:del>
      <w:del w:id="287" w:author="Freek Driesenaar" w:date="2018-05-08T10:38:00Z">
        <w:r w:rsidR="00E20883" w:rsidDel="00903742">
          <w:delText xml:space="preserve">  aanroepen</w:delText>
        </w:r>
      </w:del>
      <w:r w:rsidR="00E20883">
        <w:t xml:space="preserve">. </w:t>
      </w:r>
      <w:del w:id="288" w:author="Freek Driesenaar" w:date="2018-05-08T10:49:00Z">
        <w:r w:rsidR="00E20883" w:rsidDel="004523EF">
          <w:delText>De User node</w:delText>
        </w:r>
      </w:del>
      <w:ins w:id="289" w:author="Freek Driesenaar" w:date="2018-05-08T10:49:00Z">
        <w:r w:rsidR="004523EF">
          <w:t xml:space="preserve">Het Qiy Trust </w:t>
        </w:r>
      </w:ins>
      <w:ins w:id="290" w:author="Freek Driesenaar" w:date="2018-05-08T10:55:00Z">
        <w:r w:rsidR="00AA2442">
          <w:t>Net</w:t>
        </w:r>
      </w:ins>
      <w:ins w:id="291" w:author="Freek Driesenaar" w:date="2018-05-08T10:49:00Z">
        <w:r w:rsidR="004523EF">
          <w:t>work</w:t>
        </w:r>
      </w:ins>
      <w:r w:rsidR="00E20883">
        <w:t xml:space="preserve"> zal op haar beurt </w:t>
      </w:r>
      <w:ins w:id="292" w:author="Freek Driesenaar" w:date="2018-05-08T10:50:00Z">
        <w:r w:rsidR="004523EF">
          <w:t xml:space="preserve">na instemming van de fiKks Gebruiker </w:t>
        </w:r>
      </w:ins>
      <w:r w:rsidR="00E20883">
        <w:t>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</w:t>
      </w:r>
      <w:del w:id="293" w:author="Freek Driesenaar" w:date="2018-05-08T10:39:00Z">
        <w:r w:rsidR="00E20883" w:rsidDel="00903742">
          <w:delText xml:space="preserve">service </w:delText>
        </w:r>
      </w:del>
      <w:ins w:id="294" w:author="Freek Driesenaar" w:date="2018-05-08T10:39:00Z">
        <w:r w:rsidR="00903742">
          <w:t xml:space="preserve">gegevens </w:t>
        </w:r>
      </w:ins>
      <w:r w:rsidR="00E20883">
        <w:t xml:space="preserve">beschikbaar </w:t>
      </w:r>
      <w:del w:id="295" w:author="Freek Driesenaar" w:date="2018-05-08T10:39:00Z">
        <w:r w:rsidR="00E20883" w:rsidDel="00903742">
          <w:delText xml:space="preserve">is </w:delText>
        </w:r>
      </w:del>
      <w:ins w:id="296" w:author="Freek Driesenaar" w:date="2018-05-08T10:39:00Z">
        <w:r w:rsidR="00903742">
          <w:t>zijn</w:t>
        </w:r>
        <w:r w:rsidR="00903742">
          <w:t xml:space="preserve"> </w:t>
        </w:r>
      </w:ins>
      <w:r w:rsidR="00E20883">
        <w:t xml:space="preserve">en </w:t>
      </w:r>
      <w:del w:id="297" w:author="Freek Driesenaar" w:date="2018-05-08T10:40:00Z">
        <w:r w:rsidR="00E20883" w:rsidDel="00903742">
          <w:delText>het verzoek</w:delText>
        </w:r>
      </w:del>
      <w:ins w:id="298" w:author="Freek Driesenaar" w:date="2018-05-08T10:40:00Z">
        <w:r w:rsidR="00903742">
          <w:t xml:space="preserve">de benodigde </w:t>
        </w:r>
      </w:ins>
      <w:ins w:id="299" w:author="Freek Driesenaar" w:date="2018-05-08T10:42:00Z">
        <w:r w:rsidR="00903742">
          <w:t xml:space="preserve">operatie </w:t>
        </w:r>
      </w:ins>
      <w:ins w:id="300" w:author="Freek Driesenaar" w:date="2018-05-08T10:54:00Z">
        <w:r w:rsidR="00AA2442">
          <w:t>(</w:t>
        </w:r>
      </w:ins>
      <w:del w:id="301" w:author="Freek Driesenaar" w:date="2018-05-08T10:42:00Z">
        <w:r w:rsidR="00E20883" w:rsidDel="00903742">
          <w:delText xml:space="preserve"> </w:delText>
        </w:r>
      </w:del>
      <w:ins w:id="302" w:author="Freek Driesenaar" w:date="2018-05-08T10:41:00Z">
        <w:r w:rsidR="00903742">
          <w:t xml:space="preserve">voor het </w:t>
        </w:r>
      </w:ins>
      <w:ins w:id="303" w:author="Freek Driesenaar" w:date="2018-05-08T10:54:00Z">
        <w:r w:rsidR="00AA2442">
          <w:t>verkrijgen</w:t>
        </w:r>
      </w:ins>
      <w:ins w:id="304" w:author="Freek Driesenaar" w:date="2018-05-08T10:41:00Z">
        <w:r w:rsidR="00903742">
          <w:t xml:space="preserve"> van de gegevens</w:t>
        </w:r>
      </w:ins>
      <w:ins w:id="305" w:author="Freek Driesenaar" w:date="2018-05-08T10:54:00Z">
        <w:r w:rsidR="00AA2442">
          <w:t>)</w:t>
        </w:r>
      </w:ins>
      <w:ins w:id="306" w:author="Freek Driesenaar" w:date="2018-05-08T10:41:00Z">
        <w:r w:rsidR="00903742">
          <w:t xml:space="preserve"> </w:t>
        </w:r>
      </w:ins>
      <w:ins w:id="307" w:author="Freek Driesenaar" w:date="2018-05-08T10:52:00Z">
        <w:r w:rsidR="004523EF">
          <w:t>opvragen</w:t>
        </w:r>
      </w:ins>
      <w:ins w:id="308" w:author="Freek Driesenaar" w:date="2018-05-08T10:54:00Z">
        <w:r w:rsidR="00AA2442">
          <w:t xml:space="preserve"> bij de Schu</w:t>
        </w:r>
      </w:ins>
      <w:ins w:id="309" w:author="Freek Driesenaar" w:date="2018-05-08T10:55:00Z">
        <w:r w:rsidR="00AA2442">
          <w:t>ldeiser</w:t>
        </w:r>
      </w:ins>
      <w:del w:id="310" w:author="Freek Driesenaar" w:date="2018-05-08T10:50:00Z">
        <w:r w:rsidR="00E20883" w:rsidDel="004523EF">
          <w:delText xml:space="preserve">na instemming van de </w:delText>
        </w:r>
      </w:del>
      <w:del w:id="311" w:author="Freek Driesenaar" w:date="2018-05-04T11:01:00Z">
        <w:r w:rsidR="006A7F73" w:rsidDel="00487612">
          <w:delText>fiKks</w:delText>
        </w:r>
      </w:del>
      <w:del w:id="312" w:author="Freek Driesenaar" w:date="2018-05-08T10:50:00Z">
        <w:r w:rsidR="006A7F73" w:rsidDel="004523EF">
          <w:delText xml:space="preserve"> G</w:delText>
        </w:r>
        <w:r w:rsidR="00E20883" w:rsidDel="004523EF">
          <w:delText>ebruiker</w:delText>
        </w:r>
      </w:del>
      <w:del w:id="313" w:author="Freek Driesenaar" w:date="2018-05-08T10:41:00Z">
        <w:r w:rsidR="00E20883" w:rsidDel="00903742">
          <w:delText xml:space="preserve"> hiernaar doorsturen</w:delText>
        </w:r>
      </w:del>
      <w:r w:rsidR="00E20883">
        <w:t>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08667BE2" w:rsidR="00E20883" w:rsidRDefault="00E20883" w:rsidP="00DD1753">
      <w:pPr>
        <w:spacing w:line="276" w:lineRule="auto"/>
      </w:pPr>
      <w:del w:id="314" w:author="Freek Driesenaar" w:date="2018-05-08T10:55:00Z">
        <w:r w:rsidDel="00AA2442">
          <w:delText xml:space="preserve">Met het ontvangen van een eerste verzoek </w:delText>
        </w:r>
        <w:r w:rsidR="00D25C2C" w:rsidDel="00AA2442">
          <w:delText xml:space="preserve">(over </w:delText>
        </w:r>
        <w:r w:rsidDel="00AA2442">
          <w:delText>het opvragen van schulden informatie</w:delText>
        </w:r>
        <w:r w:rsidR="00D25C2C" w:rsidDel="00AA2442">
          <w:delText>)</w:delText>
        </w:r>
        <w:r w:rsidDel="00AA2442">
          <w:delText xml:space="preserve"> </w:delText>
        </w:r>
        <w:r w:rsidR="006A7F73" w:rsidDel="00AA2442">
          <w:delText xml:space="preserve">via </w:delText>
        </w:r>
        <w:r w:rsidDel="00AA2442">
          <w:delText xml:space="preserve">een verbinding van een voor Schuldeiser bekende </w:delText>
        </w:r>
        <w:r w:rsidR="006A7F73" w:rsidDel="00AA2442">
          <w:delText>B</w:delText>
        </w:r>
        <w:r w:rsidDel="00AA2442">
          <w:delText xml:space="preserve">etrokkene zal </w:delText>
        </w:r>
        <w:r w:rsidR="006A7F73" w:rsidDel="00AA2442">
          <w:delText>S</w:delText>
        </w:r>
        <w:r w:rsidDel="00AA2442">
          <w:delText xml:space="preserve">chuldeiser </w:delText>
        </w:r>
        <w:r w:rsidR="00D47D2D" w:rsidDel="00AA2442">
          <w:delText xml:space="preserve">(eenmalig) </w:delText>
        </w:r>
      </w:del>
      <w:del w:id="315" w:author="Freek Driesenaar" w:date="2018-05-04T15:51:00Z">
        <w:r w:rsidDel="00F61CE8">
          <w:delText xml:space="preserve">een </w:delText>
        </w:r>
      </w:del>
      <w:del w:id="316" w:author="Freek Driesenaar" w:date="2018-05-08T10:55:00Z">
        <w:r w:rsidDel="00AA2442">
          <w:delText xml:space="preserve">operatie </w:delText>
        </w:r>
      </w:del>
      <w:ins w:id="317" w:author="Freek Driesenaar" w:date="2018-05-08T10:55:00Z">
        <w:r w:rsidR="00AA2442">
          <w:t xml:space="preserve">Het Qiy Trust Network </w:t>
        </w:r>
      </w:ins>
      <w:del w:id="318" w:author="Freek Driesenaar" w:date="2018-05-08T10:55:00Z">
        <w:r w:rsidR="00D47D2D" w:rsidDel="00AA2442">
          <w:delText>registreren</w:delText>
        </w:r>
        <w:r w:rsidDel="00AA2442">
          <w:delText xml:space="preserve"> </w:delText>
        </w:r>
      </w:del>
      <w:ins w:id="319" w:author="Freek Driesenaar" w:date="2018-05-08T10:55:00Z">
        <w:r w:rsidR="00AA2442">
          <w:t>registreer</w:t>
        </w:r>
        <w:r w:rsidR="00AA2442">
          <w:t>t</w:t>
        </w:r>
        <w:r w:rsidR="00AA2442">
          <w:t xml:space="preserve"> </w:t>
        </w:r>
      </w:ins>
      <w:del w:id="320" w:author="Freek Driesenaar" w:date="2018-05-08T10:55:00Z">
        <w:r w:rsidR="00D47D2D" w:rsidDel="00AA2442">
          <w:delText>bij de betreffende verbinding</w:delText>
        </w:r>
        <w:r w:rsidR="00D25C2C" w:rsidDel="00AA2442">
          <w:delText>. D</w:delText>
        </w:r>
      </w:del>
      <w:ins w:id="321" w:author="Freek Driesenaar" w:date="2018-05-08T10:55:00Z">
        <w:r w:rsidR="00AA2442">
          <w:t>d</w:t>
        </w:r>
      </w:ins>
      <w:r w:rsidR="00D25C2C">
        <w:t>eze operatie</w:t>
      </w:r>
      <w:ins w:id="322" w:author="Freek Driesenaar" w:date="2018-05-08T10:56:00Z">
        <w:r w:rsidR="00AA2442">
          <w:t xml:space="preserve"> onder een data referentie</w:t>
        </w:r>
      </w:ins>
      <w:r w:rsidR="00D25C2C">
        <w:t xml:space="preserve"> </w:t>
      </w:r>
      <w:ins w:id="323" w:author="Freek Driesenaar" w:date="2018-05-08T10:56:00Z">
        <w:r w:rsidR="00AA2442">
          <w:t xml:space="preserve">en </w:t>
        </w:r>
      </w:ins>
      <w:del w:id="324" w:author="Freek Driesenaar" w:date="2018-05-08T10:56:00Z">
        <w:r w:rsidR="00D25C2C" w:rsidDel="00AA2442">
          <w:delText>dient</w:delText>
        </w:r>
        <w:r w:rsidR="00D47D2D" w:rsidDel="00AA2442">
          <w:delText xml:space="preserve"> </w:delText>
        </w:r>
        <w:r w:rsidR="00D25C2C" w:rsidDel="00AA2442">
          <w:delText xml:space="preserve">iedere keer </w:delText>
        </w:r>
        <w:r w:rsidR="00D47D2D" w:rsidDel="00AA2442">
          <w:delText xml:space="preserve">uitgevoerd te worden </w:delText>
        </w:r>
        <w:r w:rsidR="00D25C2C" w:rsidDel="00AA2442">
          <w:delText>als</w:delText>
        </w:r>
        <w:r w:rsidR="00D47D2D" w:rsidDel="00AA2442">
          <w:delText xml:space="preserve"> de betreffende </w:delText>
        </w:r>
        <w:r w:rsidR="00D25C2C" w:rsidDel="00AA2442">
          <w:delText>B</w:delText>
        </w:r>
        <w:r w:rsidR="00D47D2D" w:rsidDel="00AA2442">
          <w:delText xml:space="preserve">etrokkene </w:delText>
        </w:r>
      </w:del>
      <w:del w:id="325" w:author="Freek Driesenaar" w:date="2018-05-04T15:54:00Z">
        <w:r w:rsidR="00D47D2D" w:rsidDel="00CA41A4">
          <w:delText>schuldinformatie opvraag</w:delText>
        </w:r>
        <w:r w:rsidR="00D25C2C" w:rsidDel="00CA41A4">
          <w:delText>t</w:delText>
        </w:r>
      </w:del>
      <w:del w:id="326" w:author="Freek Driesenaar" w:date="2018-05-08T10:56:00Z">
        <w:r w:rsidR="00D47D2D" w:rsidDel="00AA2442">
          <w:delText>. De referentie naar deze operatie wordt als antwoord op het verzoek verstrekt</w:delText>
        </w:r>
      </w:del>
      <w:ins w:id="327" w:author="Freek Driesenaar" w:date="2018-05-08T10:56:00Z">
        <w:r w:rsidR="00AA2442">
          <w:t>levert d</w:t>
        </w:r>
      </w:ins>
      <w:ins w:id="328" w:author="Freek Driesenaar" w:date="2018-05-08T10:57:00Z">
        <w:r w:rsidR="00AA2442">
          <w:t>eze aan de fiKks back-end</w:t>
        </w:r>
      </w:ins>
      <w:r w:rsidR="00D47D2D">
        <w:t>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7DA4D4E2" w:rsidR="00BC486D" w:rsidRDefault="00D47D2D" w:rsidP="00DD1753">
      <w:pPr>
        <w:spacing w:line="276" w:lineRule="auto"/>
        <w:rPr>
          <w:ins w:id="329" w:author="Freek Driesenaar" w:date="2018-05-08T10:51:00Z"/>
        </w:rPr>
      </w:pPr>
      <w:r>
        <w:t xml:space="preserve">Als laatste stap kan door de </w:t>
      </w:r>
      <w:del w:id="330" w:author="Freek Driesenaar" w:date="2018-05-04T11:01:00Z">
        <w:r w:rsidDel="00487612">
          <w:delText>fiKks</w:delText>
        </w:r>
      </w:del>
      <w:ins w:id="331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 xml:space="preserve">etrokkene, middels de ontvangen referentie de service -het opvragen van schulden informatie- worden aangeroepen. Met de aanroep wordt de door </w:t>
      </w:r>
      <w:del w:id="332" w:author="Freek Driesenaar" w:date="2018-05-08T10:57:00Z">
        <w:r w:rsidDel="00AA2442">
          <w:delText xml:space="preserve">Schuldeiser </w:delText>
        </w:r>
      </w:del>
      <w:ins w:id="333" w:author="Freek Driesenaar" w:date="2018-05-08T10:57:00Z">
        <w:r w:rsidR="00AA2442">
          <w:t>het Qiy Trust Network</w:t>
        </w:r>
        <w:r w:rsidR="00AA2442">
          <w:t xml:space="preserve"> </w:t>
        </w:r>
      </w:ins>
      <w:r>
        <w:t>bij de referentie geregistreerde oper</w:t>
      </w:r>
      <w:bookmarkStart w:id="334" w:name="_GoBack"/>
      <w:bookmarkEnd w:id="334"/>
      <w:r>
        <w:t>atie uitgevoerd.</w:t>
      </w:r>
    </w:p>
    <w:p w14:paraId="4F3D2468" w14:textId="77777777" w:rsidR="004523EF" w:rsidRDefault="004523EF" w:rsidP="00DD1753">
      <w:pPr>
        <w:spacing w:line="276" w:lineRule="auto"/>
      </w:pPr>
    </w:p>
    <w:sectPr w:rsidR="004523EF" w:rsidSect="00131A2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521FF0" w14:textId="77777777" w:rsidR="002C0AD5" w:rsidRDefault="002C0AD5" w:rsidP="001A6EA3">
      <w:r>
        <w:separator/>
      </w:r>
    </w:p>
  </w:endnote>
  <w:endnote w:type="continuationSeparator" w:id="0">
    <w:p w14:paraId="5C13F16B" w14:textId="77777777" w:rsidR="002C0AD5" w:rsidRDefault="002C0AD5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D4557" w14:textId="77777777" w:rsidR="00C33AE1" w:rsidRDefault="00C33A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BE562" w14:textId="77777777" w:rsidR="00C33AE1" w:rsidRDefault="00C33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252F22" w14:textId="77777777" w:rsidR="002C0AD5" w:rsidRDefault="002C0AD5" w:rsidP="001A6EA3">
      <w:r>
        <w:separator/>
      </w:r>
    </w:p>
  </w:footnote>
  <w:footnote w:type="continuationSeparator" w:id="0">
    <w:p w14:paraId="69E33792" w14:textId="77777777" w:rsidR="002C0AD5" w:rsidRDefault="002C0AD5" w:rsidP="001A6EA3">
      <w:r>
        <w:continuationSeparator/>
      </w:r>
    </w:p>
  </w:footnote>
  <w:footnote w:id="1">
    <w:p w14:paraId="1CA7D9F3" w14:textId="76B7CDA5" w:rsidR="006F235D" w:rsidRDefault="006F235D">
      <w:pPr>
        <w:pStyle w:val="FootnoteText"/>
      </w:pPr>
      <w:ins w:id="195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96" w:author="Freek Driesenaar" w:date="2018-05-04T15:08:00Z">
        <w:r w:rsidR="000536C2">
          <w:t xml:space="preserve"> </w:t>
        </w:r>
      </w:ins>
      <w:ins w:id="197" w:author="Freek Driesenaar" w:date="2018-05-04T15:10:00Z">
        <w:r w:rsidR="000536C2">
          <w:fldChar w:fldCharType="begin"/>
        </w:r>
        <w:r w:rsidR="000536C2">
          <w:instrText>HYPERLINK "https://github.com/qiyfoundation/Qiy-Scheme/blob/topic/Qiy-Scheme-v1.1/Functional%20Specification.md" \l "41-setup"</w:instrText>
        </w:r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2">
    <w:p w14:paraId="5765A96A" w14:textId="5ECDEBA2" w:rsidR="000536C2" w:rsidRDefault="000536C2" w:rsidP="000536C2">
      <w:pPr>
        <w:pStyle w:val="FootnoteText"/>
        <w:rPr>
          <w:ins w:id="201" w:author="Freek Driesenaar" w:date="2018-05-04T15:12:00Z"/>
        </w:rPr>
      </w:pPr>
      <w:ins w:id="202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203" w:author="Freek Driesenaar" w:date="2018-05-04T15:21:00Z">
        <w:r w:rsidR="00903BCE">
          <w:instrText>HYPERLINK "https://github.com/qiyfoundation/Qiy-Scheme/blob/topic/Qiy-Scheme-v1.1/Functional%20Specification.md" \l "31-setup"</w:instrText>
        </w:r>
      </w:ins>
      <w:ins w:id="204" w:author="Freek Driesenaar" w:date="2018-05-04T15:12:00Z">
        <w:r>
          <w:fldChar w:fldCharType="separate"/>
        </w:r>
      </w:ins>
      <w:ins w:id="205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206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9DC9C" w14:textId="1816A0E3" w:rsidR="00C33AE1" w:rsidRDefault="002C0AD5">
    <w:pPr>
      <w:pStyle w:val="Header"/>
    </w:pPr>
    <w:ins w:id="335" w:author="Freek Driesenaar" w:date="2018-05-07T09:39:00Z">
      <w:r>
        <w:rPr>
          <w:noProof/>
        </w:rPr>
        <w:pict w14:anchorId="3D08DD1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4" o:spid="_x0000_s2050" type="#_x0000_t136" style="position:absolute;margin-left:0;margin-top:0;width:447.3pt;height:191.7pt;rotation:315;z-index:-251655168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6721B133" w:rsidR="006820DD" w:rsidRPr="00D173B4" w:rsidRDefault="002C0AD5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ins w:id="336" w:author="Freek Driesenaar" w:date="2018-05-07T09:39:00Z">
      <w:r>
        <w:rPr>
          <w:noProof/>
        </w:rPr>
        <w:pict w14:anchorId="2462389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5" o:spid="_x0000_s2051" type="#_x0000_t136" style="position:absolute;left:0;text-align:left;margin-left:0;margin-top:0;width:447.3pt;height:222.45pt;rotation:315;z-index:-251653120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  <w:del w:id="337" w:author="Freek Driesenaar" w:date="2018-05-04T11:04:00Z">
      <w:r w:rsidR="006820DD"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338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="006820DD"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6EB95" w14:textId="010A7DE5" w:rsidR="00C33AE1" w:rsidRDefault="002C0AD5">
    <w:pPr>
      <w:pStyle w:val="Header"/>
    </w:pPr>
    <w:ins w:id="339" w:author="Freek Driesenaar" w:date="2018-05-07T09:39:00Z">
      <w:r>
        <w:rPr>
          <w:noProof/>
        </w:rPr>
        <w:pict w14:anchorId="5E08575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3" o:spid="_x0000_s2049" type="#_x0000_t136" style="position:absolute;margin-left:0;margin-top:0;width:447.3pt;height:221.3pt;rotation:315;z-index:-251657216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803C7"/>
    <w:rsid w:val="002A615A"/>
    <w:rsid w:val="002B1877"/>
    <w:rsid w:val="002B6908"/>
    <w:rsid w:val="002C0AD5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4CB8"/>
    <w:rsid w:val="004471D0"/>
    <w:rsid w:val="00447277"/>
    <w:rsid w:val="004523EF"/>
    <w:rsid w:val="004625D8"/>
    <w:rsid w:val="00470D21"/>
    <w:rsid w:val="0047721A"/>
    <w:rsid w:val="00487612"/>
    <w:rsid w:val="0049159F"/>
    <w:rsid w:val="004A20A7"/>
    <w:rsid w:val="004D70DA"/>
    <w:rsid w:val="004F13D9"/>
    <w:rsid w:val="005068B1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4C44"/>
    <w:rsid w:val="006A6727"/>
    <w:rsid w:val="006A7F73"/>
    <w:rsid w:val="006C6898"/>
    <w:rsid w:val="006D250B"/>
    <w:rsid w:val="006D7ED0"/>
    <w:rsid w:val="006E7E53"/>
    <w:rsid w:val="006F235D"/>
    <w:rsid w:val="006F36A9"/>
    <w:rsid w:val="007001B6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742"/>
    <w:rsid w:val="00903BCE"/>
    <w:rsid w:val="0092639D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A6017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2442"/>
    <w:rsid w:val="00AA620A"/>
    <w:rsid w:val="00AA66F1"/>
    <w:rsid w:val="00AB042F"/>
    <w:rsid w:val="00AB25D1"/>
    <w:rsid w:val="00AC669F"/>
    <w:rsid w:val="00AD0072"/>
    <w:rsid w:val="00AD4903"/>
    <w:rsid w:val="00AF1B2B"/>
    <w:rsid w:val="00B05200"/>
    <w:rsid w:val="00B10903"/>
    <w:rsid w:val="00B21ABB"/>
    <w:rsid w:val="00B27FDB"/>
    <w:rsid w:val="00B35DF8"/>
    <w:rsid w:val="00B509D8"/>
    <w:rsid w:val="00B803B7"/>
    <w:rsid w:val="00B91B3D"/>
    <w:rsid w:val="00BB1D07"/>
    <w:rsid w:val="00BC486D"/>
    <w:rsid w:val="00BE44C2"/>
    <w:rsid w:val="00BE5416"/>
    <w:rsid w:val="00BE58E9"/>
    <w:rsid w:val="00C170CE"/>
    <w:rsid w:val="00C2308B"/>
    <w:rsid w:val="00C2400A"/>
    <w:rsid w:val="00C33AE1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4E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4E3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  <w:rsid w:val="00FE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  <w:style w:type="table" w:styleId="TableGrid">
    <w:name w:val="Table Grid"/>
    <w:basedOn w:val="TableNormal"/>
    <w:uiPriority w:val="39"/>
    <w:rsid w:val="005068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D13D90-8EAD-4626-8CB0-4CC92EB70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10</Pages>
  <Words>1941</Words>
  <Characters>10677</Characters>
  <Application>Microsoft Office Word</Application>
  <DocSecurity>0</DocSecurity>
  <Lines>88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22</cp:revision>
  <cp:lastPrinted>2018-01-04T06:36:00Z</cp:lastPrinted>
  <dcterms:created xsi:type="dcterms:W3CDTF">2018-01-04T12:45:00Z</dcterms:created>
  <dcterms:modified xsi:type="dcterms:W3CDTF">2018-05-08T08:59:00Z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